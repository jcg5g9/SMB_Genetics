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2B2572" w14:textId="77777777" w:rsidR="003163BB" w:rsidRDefault="003163BB" w:rsidP="003163BB">
      <w:pPr>
        <w:pStyle w:val="ListParagraph"/>
        <w:numPr>
          <w:ilvl w:val="0"/>
          <w:numId w:val="4"/>
        </w:numPr>
        <w:tabs>
          <w:tab w:val="left" w:pos="1440"/>
        </w:tabs>
        <w:ind w:left="360" w:hanging="360"/>
        <w:rPr>
          <w:rFonts w:cs="Arial"/>
          <w:u w:val="single"/>
        </w:rPr>
      </w:pPr>
      <w:r w:rsidRPr="0073588D">
        <w:rPr>
          <w:rFonts w:cs="Arial"/>
          <w:u w:val="single"/>
        </w:rPr>
        <w:t>Method</w:t>
      </w:r>
      <w:r>
        <w:rPr>
          <w:rFonts w:cs="Arial"/>
          <w:u w:val="single"/>
        </w:rPr>
        <w:t>s</w:t>
      </w:r>
    </w:p>
    <w:p w14:paraId="1C483EFD" w14:textId="77777777" w:rsidR="003163BB" w:rsidRPr="00E93BA2" w:rsidDel="00162406" w:rsidRDefault="003163BB" w:rsidP="003163BB">
      <w:pPr>
        <w:pStyle w:val="ListParagraph"/>
        <w:tabs>
          <w:tab w:val="left" w:pos="1440"/>
        </w:tabs>
        <w:ind w:left="360"/>
        <w:rPr>
          <w:rFonts w:cs="Arial"/>
          <w:u w:val="single"/>
        </w:rPr>
      </w:pPr>
      <w:moveFromRangeStart w:id="0" w:author="Gunn, Joseph (MU-Student)" w:date="2017-04-07T11:29:00Z" w:name="move479327886"/>
      <w:moveFrom w:id="1" w:author="Gunn, Joseph (MU-Student)" w:date="2017-04-07T11:29:00Z">
        <w:r w:rsidRPr="00E93BA2" w:rsidDel="00162406">
          <w:rPr>
            <w:i/>
          </w:rPr>
          <w:t xml:space="preserve"> Marker Selection – </w:t>
        </w:r>
        <w:r w:rsidDel="00162406">
          <w:t xml:space="preserve">We obtained primer sequence sets for 11 of 12 known </w:t>
        </w:r>
        <w:r w:rsidRPr="00E93BA2" w:rsidDel="00162406">
          <w:rPr>
            <w:i/>
          </w:rPr>
          <w:t>M. d. velox</w:t>
        </w:r>
        <w:r w:rsidDel="00162406">
          <w:t xml:space="preserve"> microsatellite loci, including </w:t>
        </w:r>
        <w:r w:rsidRPr="00E93BA2" w:rsidDel="00162406">
          <w:rPr>
            <w:i/>
          </w:rPr>
          <w:t>Mdo1</w:t>
        </w:r>
        <w:r w:rsidDel="00162406">
          <w:t xml:space="preserve">, </w:t>
        </w:r>
        <w:r w:rsidRPr="00E93BA2" w:rsidDel="00162406">
          <w:rPr>
            <w:i/>
          </w:rPr>
          <w:t>Mdo2</w:t>
        </w:r>
        <w:r w:rsidDel="00162406">
          <w:t xml:space="preserve">, </w:t>
        </w:r>
        <w:r w:rsidRPr="00E93BA2" w:rsidDel="00162406">
          <w:rPr>
            <w:i/>
          </w:rPr>
          <w:t>Mdo3</w:t>
        </w:r>
        <w:r w:rsidDel="00162406">
          <w:t xml:space="preserve">, </w:t>
        </w:r>
        <w:r w:rsidRPr="00E93BA2" w:rsidDel="00162406">
          <w:rPr>
            <w:i/>
          </w:rPr>
          <w:t>Mdo4</w:t>
        </w:r>
        <w:r w:rsidDel="00162406">
          <w:t xml:space="preserve">, </w:t>
        </w:r>
        <w:r w:rsidRPr="00E93BA2" w:rsidDel="00162406">
          <w:rPr>
            <w:i/>
          </w:rPr>
          <w:t>Mdo5</w:t>
        </w:r>
        <w:r w:rsidDel="00162406">
          <w:t xml:space="preserve">, </w:t>
        </w:r>
        <w:r w:rsidRPr="00E93BA2" w:rsidDel="00162406">
          <w:rPr>
            <w:i/>
          </w:rPr>
          <w:t>Mdo6</w:t>
        </w:r>
        <w:r w:rsidDel="00162406">
          <w:t xml:space="preserve">, </w:t>
        </w:r>
        <w:r w:rsidRPr="00E93BA2" w:rsidDel="00162406">
          <w:rPr>
            <w:i/>
          </w:rPr>
          <w:t>Mdo7</w:t>
        </w:r>
        <w:r w:rsidDel="00162406">
          <w:t xml:space="preserve">, </w:t>
        </w:r>
        <w:r w:rsidRPr="00E93BA2" w:rsidDel="00162406">
          <w:rPr>
            <w:i/>
          </w:rPr>
          <w:t>Mdo8</w:t>
        </w:r>
        <w:r w:rsidDel="00162406">
          <w:t xml:space="preserve">, </w:t>
        </w:r>
        <w:r w:rsidRPr="00E93BA2" w:rsidDel="00162406">
          <w:rPr>
            <w:i/>
          </w:rPr>
          <w:t>Mdo9</w:t>
        </w:r>
        <w:r w:rsidDel="00162406">
          <w:t xml:space="preserve">, and </w:t>
        </w:r>
        <w:r w:rsidRPr="00E93BA2" w:rsidDel="00162406">
          <w:rPr>
            <w:i/>
          </w:rPr>
          <w:t>Mdo10</w:t>
        </w:r>
        <w:r w:rsidDel="00162406">
          <w:t xml:space="preserve"> (Malloy et al. 2000; Table 1) and </w:t>
        </w:r>
        <w:r w:rsidRPr="00E93BA2" w:rsidDel="00162406">
          <w:rPr>
            <w:i/>
          </w:rPr>
          <w:t>Lma21</w:t>
        </w:r>
        <w:r w:rsidDel="00162406">
          <w:t xml:space="preserve"> (</w:t>
        </w:r>
        <w:r w:rsidRPr="00A96EB5" w:rsidDel="00162406">
          <w:t>Colbourne et al. 1995</w:t>
        </w:r>
        <w:r w:rsidDel="00162406">
          <w:t xml:space="preserve">; Table 1) to assess the level of genetic diversity between native </w:t>
        </w:r>
        <w:r w:rsidRPr="00E93BA2" w:rsidDel="00162406">
          <w:rPr>
            <w:i/>
          </w:rPr>
          <w:t>M. d. velox</w:t>
        </w:r>
        <w:r w:rsidDel="00162406">
          <w:t xml:space="preserve"> and non-native congeners. We omitted the locus designated </w:t>
        </w:r>
        <w:r w:rsidRPr="00E93BA2" w:rsidDel="00162406">
          <w:rPr>
            <w:i/>
          </w:rPr>
          <w:t xml:space="preserve">Mdo11 </w:t>
        </w:r>
        <w:r w:rsidDel="00162406">
          <w:t xml:space="preserve">from our analyses due to heterozygote deficiency (Malloy et al. 2000). These microsatellites are polymorphic, and their associated primers are known to amplify microsatellite loci in </w:t>
        </w:r>
        <w:r w:rsidRPr="00E93BA2" w:rsidDel="00162406">
          <w:rPr>
            <w:i/>
          </w:rPr>
          <w:t>M. punctulatus</w:t>
        </w:r>
        <w:r w:rsidDel="00162406">
          <w:t>, making them informative in comparing genetic signatures across multiple taxa.</w:t>
        </w:r>
      </w:moveFrom>
    </w:p>
    <w:tbl>
      <w:tblPr>
        <w:tblpPr w:leftFromText="180" w:rightFromText="180" w:vertAnchor="page" w:horzAnchor="page" w:tblpX="1673" w:tblpY="6804"/>
        <w:tblW w:w="8812" w:type="dxa"/>
        <w:tblLayout w:type="fixed"/>
        <w:tblLook w:val="04A0" w:firstRow="1" w:lastRow="0" w:firstColumn="1" w:lastColumn="0" w:noHBand="0" w:noVBand="1"/>
      </w:tblPr>
      <w:tblGrid>
        <w:gridCol w:w="982"/>
        <w:gridCol w:w="900"/>
        <w:gridCol w:w="990"/>
        <w:gridCol w:w="810"/>
        <w:gridCol w:w="810"/>
        <w:gridCol w:w="810"/>
        <w:gridCol w:w="3510"/>
      </w:tblGrid>
      <w:tr w:rsidR="003163BB" w:rsidRPr="005F7F1B" w:rsidDel="00162406" w14:paraId="5D409711" w14:textId="77777777" w:rsidTr="00526310">
        <w:trPr>
          <w:trHeight w:val="661"/>
          <w:del w:id="2" w:author="Gunn, Joseph (MU-Student)" w:date="2017-04-07T11:29:00Z"/>
        </w:trPr>
        <w:tc>
          <w:tcPr>
            <w:tcW w:w="9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moveFromRangeEnd w:id="0"/>
          <w:p w14:paraId="1AA528B5" w14:textId="77777777" w:rsidR="003163BB" w:rsidRPr="005F7F1B" w:rsidDel="00162406" w:rsidRDefault="003163BB" w:rsidP="00526310">
            <w:pPr>
              <w:jc w:val="center"/>
              <w:rPr>
                <w:del w:id="3" w:author="Gunn, Joseph (MU-Student)" w:date="2017-04-07T11:29:00Z"/>
                <w:rFonts w:ascii="Calibri" w:eastAsia="Times New Roman" w:hAnsi="Calibri" w:cs="Times New Roman"/>
                <w:b/>
                <w:bCs/>
                <w:color w:val="000000"/>
              </w:rPr>
            </w:pPr>
            <w:del w:id="4" w:author="Gunn, Joseph (MU-Student)" w:date="2017-04-07T11:29:00Z">
              <w:r w:rsidRPr="005F7F1B" w:rsidDel="00162406">
                <w:rPr>
                  <w:rFonts w:ascii="Calibri" w:eastAsia="Times New Roman" w:hAnsi="Calibri" w:cs="Times New Roman"/>
                  <w:b/>
                  <w:bCs/>
                  <w:color w:val="000000"/>
                </w:rPr>
                <w:delText>Name</w:delText>
              </w:r>
            </w:del>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4D177574" w14:textId="77777777" w:rsidR="003163BB" w:rsidRPr="005F7F1B" w:rsidDel="00162406" w:rsidRDefault="003163BB" w:rsidP="00526310">
            <w:pPr>
              <w:jc w:val="center"/>
              <w:rPr>
                <w:del w:id="5" w:author="Gunn, Joseph (MU-Student)" w:date="2017-04-07T11:29:00Z"/>
                <w:rFonts w:ascii="Calibri" w:eastAsia="Times New Roman" w:hAnsi="Calibri" w:cs="Times New Roman"/>
                <w:b/>
                <w:bCs/>
                <w:color w:val="000000"/>
              </w:rPr>
            </w:pPr>
            <w:del w:id="6" w:author="Gunn, Joseph (MU-Student)" w:date="2017-04-07T11:29:00Z">
              <w:r w:rsidRPr="005F7F1B" w:rsidDel="00162406">
                <w:rPr>
                  <w:rFonts w:ascii="Calibri" w:eastAsia="Times New Roman" w:hAnsi="Calibri" w:cs="Times New Roman"/>
                  <w:b/>
                  <w:bCs/>
                  <w:color w:val="000000"/>
                </w:rPr>
                <w:delText xml:space="preserve"># </w:delText>
              </w:r>
              <w:r w:rsidDel="00162406">
                <w:rPr>
                  <w:rFonts w:ascii="Calibri" w:eastAsia="Times New Roman" w:hAnsi="Calibri" w:cs="Times New Roman"/>
                  <w:b/>
                  <w:bCs/>
                  <w:color w:val="000000"/>
                </w:rPr>
                <w:delText xml:space="preserve">of </w:delText>
              </w:r>
              <w:r w:rsidRPr="005F7F1B" w:rsidDel="00162406">
                <w:rPr>
                  <w:rFonts w:ascii="Calibri" w:eastAsia="Times New Roman" w:hAnsi="Calibri" w:cs="Times New Roman"/>
                  <w:b/>
                  <w:bCs/>
                  <w:color w:val="000000"/>
                </w:rPr>
                <w:delText>alleles</w:delText>
              </w:r>
            </w:del>
          </w:p>
        </w:tc>
        <w:tc>
          <w:tcPr>
            <w:tcW w:w="990" w:type="dxa"/>
            <w:tcBorders>
              <w:top w:val="single" w:sz="4" w:space="0" w:color="auto"/>
              <w:left w:val="nil"/>
              <w:bottom w:val="single" w:sz="4" w:space="0" w:color="auto"/>
              <w:right w:val="single" w:sz="4" w:space="0" w:color="auto"/>
            </w:tcBorders>
            <w:shd w:val="clear" w:color="auto" w:fill="auto"/>
            <w:noWrap/>
            <w:vAlign w:val="center"/>
            <w:hideMark/>
          </w:tcPr>
          <w:p w14:paraId="1801CAD8" w14:textId="77777777" w:rsidR="003163BB" w:rsidRPr="005F7F1B" w:rsidDel="00162406" w:rsidRDefault="003163BB" w:rsidP="00526310">
            <w:pPr>
              <w:jc w:val="center"/>
              <w:rPr>
                <w:del w:id="7" w:author="Gunn, Joseph (MU-Student)" w:date="2017-04-07T11:29:00Z"/>
                <w:rFonts w:ascii="Calibri" w:eastAsia="Times New Roman" w:hAnsi="Calibri" w:cs="Times New Roman"/>
                <w:b/>
                <w:bCs/>
                <w:color w:val="000000"/>
              </w:rPr>
            </w:pPr>
            <w:del w:id="8" w:author="Gunn, Joseph (MU-Student)" w:date="2017-04-07T11:29:00Z">
              <w:r w:rsidDel="00162406">
                <w:rPr>
                  <w:rFonts w:ascii="Calibri" w:eastAsia="Times New Roman" w:hAnsi="Calibri" w:cs="Times New Roman"/>
                  <w:b/>
                  <w:bCs/>
                  <w:color w:val="000000"/>
                </w:rPr>
                <w:delText>Anneal</w:delText>
              </w:r>
              <w:r w:rsidRPr="005F7F1B" w:rsidDel="00162406">
                <w:rPr>
                  <w:rFonts w:ascii="Calibri" w:eastAsia="Times New Roman" w:hAnsi="Calibri" w:cs="Times New Roman"/>
                  <w:b/>
                  <w:bCs/>
                  <w:color w:val="000000"/>
                </w:rPr>
                <w:delText xml:space="preserve"> T (</w:delText>
              </w:r>
              <w:r w:rsidRPr="005F7F1B" w:rsidDel="00162406">
                <w:rPr>
                  <w:rFonts w:ascii="MS Mincho" w:eastAsia="MS Mincho" w:hAnsi="MS Mincho" w:cs="MS Mincho"/>
                  <w:b/>
                  <w:bCs/>
                  <w:color w:val="000000"/>
                </w:rPr>
                <w:delText>℃</w:delText>
              </w:r>
              <w:r w:rsidRPr="005F7F1B" w:rsidDel="00162406">
                <w:rPr>
                  <w:rFonts w:ascii="Calibri" w:eastAsia="Times New Roman" w:hAnsi="Calibri" w:cs="Times New Roman"/>
                  <w:b/>
                  <w:bCs/>
                  <w:color w:val="000000"/>
                </w:rPr>
                <w:delText>)</w:delText>
              </w:r>
            </w:del>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14:paraId="17CF82EF" w14:textId="77777777" w:rsidR="003163BB" w:rsidRPr="005F7F1B" w:rsidDel="00162406" w:rsidRDefault="003163BB" w:rsidP="00526310">
            <w:pPr>
              <w:jc w:val="center"/>
              <w:rPr>
                <w:del w:id="9" w:author="Gunn, Joseph (MU-Student)" w:date="2017-04-07T11:29:00Z"/>
                <w:rFonts w:ascii="Calibri" w:eastAsia="Times New Roman" w:hAnsi="Calibri" w:cs="Times New Roman"/>
                <w:b/>
                <w:bCs/>
                <w:color w:val="000000"/>
              </w:rPr>
            </w:pPr>
            <w:del w:id="10" w:author="Gunn, Joseph (MU-Student)" w:date="2017-04-07T11:29:00Z">
              <w:r w:rsidRPr="005F7F1B" w:rsidDel="00162406">
                <w:rPr>
                  <w:rFonts w:ascii="Calibri" w:eastAsia="Times New Roman" w:hAnsi="Calibri" w:cs="Times New Roman"/>
                  <w:b/>
                  <w:bCs/>
                  <w:color w:val="000000"/>
                </w:rPr>
                <w:delText>Fluor. label</w:delText>
              </w:r>
            </w:del>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14:paraId="0EDEC2B9" w14:textId="77777777" w:rsidR="003163BB" w:rsidRPr="005F7F1B" w:rsidDel="00162406" w:rsidRDefault="003163BB" w:rsidP="00526310">
            <w:pPr>
              <w:jc w:val="center"/>
              <w:rPr>
                <w:del w:id="11" w:author="Gunn, Joseph (MU-Student)" w:date="2017-04-07T11:29:00Z"/>
                <w:rFonts w:ascii="Calibri" w:eastAsia="Times New Roman" w:hAnsi="Calibri" w:cs="Times New Roman"/>
                <w:b/>
                <w:bCs/>
                <w:color w:val="000000"/>
              </w:rPr>
            </w:pPr>
            <w:del w:id="12" w:author="Gunn, Joseph (MU-Student)" w:date="2017-04-07T11:29:00Z">
              <w:r w:rsidRPr="005F7F1B" w:rsidDel="00162406">
                <w:rPr>
                  <w:rFonts w:ascii="Calibri" w:eastAsia="Times New Roman" w:hAnsi="Calibri" w:cs="Times New Roman"/>
                  <w:b/>
                  <w:bCs/>
                  <w:color w:val="000000"/>
                </w:rPr>
                <w:delText>Min. allele</w:delText>
              </w:r>
            </w:del>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14:paraId="12E0FA04" w14:textId="77777777" w:rsidR="003163BB" w:rsidRPr="005F7F1B" w:rsidDel="00162406" w:rsidRDefault="003163BB" w:rsidP="00526310">
            <w:pPr>
              <w:jc w:val="center"/>
              <w:rPr>
                <w:del w:id="13" w:author="Gunn, Joseph (MU-Student)" w:date="2017-04-07T11:29:00Z"/>
                <w:rFonts w:ascii="Calibri" w:eastAsia="Times New Roman" w:hAnsi="Calibri" w:cs="Times New Roman"/>
                <w:b/>
                <w:bCs/>
                <w:color w:val="000000"/>
              </w:rPr>
            </w:pPr>
            <w:del w:id="14" w:author="Gunn, Joseph (MU-Student)" w:date="2017-04-07T11:29:00Z">
              <w:r w:rsidRPr="005F7F1B" w:rsidDel="00162406">
                <w:rPr>
                  <w:rFonts w:ascii="Calibri" w:eastAsia="Times New Roman" w:hAnsi="Calibri" w:cs="Times New Roman"/>
                  <w:b/>
                  <w:bCs/>
                  <w:color w:val="000000"/>
                </w:rPr>
                <w:delText>Max. allele</w:delText>
              </w:r>
            </w:del>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5BE437E1" w14:textId="77777777" w:rsidR="003163BB" w:rsidRPr="005F7F1B" w:rsidDel="00162406" w:rsidRDefault="003163BB" w:rsidP="00526310">
            <w:pPr>
              <w:jc w:val="center"/>
              <w:rPr>
                <w:del w:id="15" w:author="Gunn, Joseph (MU-Student)" w:date="2017-04-07T11:29:00Z"/>
                <w:rFonts w:ascii="Calibri" w:eastAsia="Times New Roman" w:hAnsi="Calibri" w:cs="Times New Roman"/>
                <w:b/>
                <w:bCs/>
                <w:color w:val="000000"/>
              </w:rPr>
            </w:pPr>
            <w:del w:id="16" w:author="Gunn, Joseph (MU-Student)" w:date="2017-04-07T11:29:00Z">
              <w:r w:rsidDel="00162406">
                <w:rPr>
                  <w:rFonts w:ascii="Calibri" w:eastAsia="Times New Roman" w:hAnsi="Calibri" w:cs="Times New Roman"/>
                  <w:b/>
                  <w:bCs/>
                  <w:color w:val="000000"/>
                </w:rPr>
                <w:delText>Primer Sequence (Forward/Reverse)</w:delText>
              </w:r>
            </w:del>
          </w:p>
        </w:tc>
      </w:tr>
      <w:tr w:rsidR="003163BB" w:rsidRPr="005F7F1B" w:rsidDel="00162406" w14:paraId="13AAB71E" w14:textId="77777777" w:rsidTr="00526310">
        <w:trPr>
          <w:trHeight w:val="364"/>
          <w:del w:id="17"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11F04956" w14:textId="77777777" w:rsidR="003163BB" w:rsidRPr="005F7F1B" w:rsidDel="00162406" w:rsidRDefault="003163BB" w:rsidP="00526310">
            <w:pPr>
              <w:jc w:val="center"/>
              <w:rPr>
                <w:del w:id="18" w:author="Gunn, Joseph (MU-Student)" w:date="2017-04-07T11:29:00Z"/>
                <w:rFonts w:ascii="Calibri" w:eastAsia="Times New Roman" w:hAnsi="Calibri" w:cs="Times New Roman"/>
                <w:i/>
                <w:iCs/>
                <w:color w:val="000000"/>
              </w:rPr>
            </w:pPr>
            <w:del w:id="19" w:author="Gunn, Joseph (MU-Student)" w:date="2017-04-07T11:29:00Z">
              <w:r w:rsidRPr="005F7F1B" w:rsidDel="00162406">
                <w:rPr>
                  <w:rFonts w:ascii="Calibri" w:eastAsia="Times New Roman" w:hAnsi="Calibri" w:cs="Times New Roman"/>
                  <w:i/>
                  <w:iCs/>
                  <w:color w:val="000000"/>
                </w:rPr>
                <w:delText>Lma 21</w:delText>
              </w:r>
            </w:del>
          </w:p>
        </w:tc>
        <w:tc>
          <w:tcPr>
            <w:tcW w:w="900" w:type="dxa"/>
            <w:tcBorders>
              <w:top w:val="nil"/>
              <w:left w:val="nil"/>
              <w:bottom w:val="single" w:sz="4" w:space="0" w:color="auto"/>
              <w:right w:val="single" w:sz="4" w:space="0" w:color="auto"/>
            </w:tcBorders>
            <w:shd w:val="clear" w:color="auto" w:fill="auto"/>
            <w:noWrap/>
            <w:vAlign w:val="center"/>
            <w:hideMark/>
          </w:tcPr>
          <w:p w14:paraId="4A3A19C5" w14:textId="77777777" w:rsidR="003163BB" w:rsidRPr="005F7F1B" w:rsidDel="00162406" w:rsidRDefault="003163BB" w:rsidP="00526310">
            <w:pPr>
              <w:jc w:val="center"/>
              <w:rPr>
                <w:del w:id="20" w:author="Gunn, Joseph (MU-Student)" w:date="2017-04-07T11:29:00Z"/>
                <w:rFonts w:ascii="Calibri" w:eastAsia="Times New Roman" w:hAnsi="Calibri" w:cs="Times New Roman"/>
                <w:color w:val="000000"/>
              </w:rPr>
            </w:pPr>
            <w:del w:id="21" w:author="Gunn, Joseph (MU-Student)" w:date="2017-04-07T11:29:00Z">
              <w:r w:rsidRPr="005F7F1B" w:rsidDel="00162406">
                <w:rPr>
                  <w:rFonts w:ascii="Calibri" w:eastAsia="Times New Roman" w:hAnsi="Calibri" w:cs="Times New Roman"/>
                  <w:color w:val="000000"/>
                </w:rPr>
                <w:delText>6</w:delText>
              </w:r>
            </w:del>
          </w:p>
        </w:tc>
        <w:tc>
          <w:tcPr>
            <w:tcW w:w="990" w:type="dxa"/>
            <w:tcBorders>
              <w:top w:val="nil"/>
              <w:left w:val="nil"/>
              <w:bottom w:val="single" w:sz="4" w:space="0" w:color="auto"/>
              <w:right w:val="single" w:sz="4" w:space="0" w:color="auto"/>
            </w:tcBorders>
            <w:shd w:val="clear" w:color="auto" w:fill="auto"/>
            <w:noWrap/>
            <w:vAlign w:val="center"/>
            <w:hideMark/>
          </w:tcPr>
          <w:p w14:paraId="31FB76E1" w14:textId="77777777" w:rsidR="003163BB" w:rsidRPr="005F7F1B" w:rsidDel="00162406" w:rsidRDefault="003163BB" w:rsidP="00526310">
            <w:pPr>
              <w:jc w:val="center"/>
              <w:rPr>
                <w:del w:id="22" w:author="Gunn, Joseph (MU-Student)" w:date="2017-04-07T11:29:00Z"/>
                <w:rFonts w:ascii="Calibri" w:eastAsia="Times New Roman" w:hAnsi="Calibri" w:cs="Times New Roman"/>
                <w:color w:val="000000"/>
              </w:rPr>
            </w:pPr>
            <w:del w:id="23"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170C6730" w14:textId="77777777" w:rsidR="003163BB" w:rsidRPr="005F7F1B" w:rsidDel="00162406" w:rsidRDefault="003163BB" w:rsidP="00526310">
            <w:pPr>
              <w:jc w:val="center"/>
              <w:rPr>
                <w:del w:id="24" w:author="Gunn, Joseph (MU-Student)" w:date="2017-04-07T11:29:00Z"/>
                <w:rFonts w:ascii="Calibri" w:eastAsia="Times New Roman" w:hAnsi="Calibri" w:cs="Times New Roman"/>
                <w:color w:val="000000"/>
              </w:rPr>
            </w:pPr>
            <w:del w:id="25" w:author="Gunn, Joseph (MU-Student)" w:date="2017-04-07T11:29:00Z">
              <w:r w:rsidRPr="005F7F1B" w:rsidDel="00162406">
                <w:rPr>
                  <w:rFonts w:ascii="Calibri" w:eastAsia="Times New Roman" w:hAnsi="Calibri" w:cs="Times New Roman"/>
                  <w:color w:val="000000"/>
                </w:rPr>
                <w:delText>Pet</w:delText>
              </w:r>
            </w:del>
          </w:p>
        </w:tc>
        <w:tc>
          <w:tcPr>
            <w:tcW w:w="810" w:type="dxa"/>
            <w:tcBorders>
              <w:top w:val="nil"/>
              <w:left w:val="nil"/>
              <w:bottom w:val="single" w:sz="4" w:space="0" w:color="auto"/>
              <w:right w:val="single" w:sz="4" w:space="0" w:color="auto"/>
            </w:tcBorders>
            <w:shd w:val="clear" w:color="auto" w:fill="auto"/>
            <w:noWrap/>
            <w:vAlign w:val="center"/>
            <w:hideMark/>
          </w:tcPr>
          <w:p w14:paraId="51DF60EC" w14:textId="77777777" w:rsidR="003163BB" w:rsidRPr="005F7F1B" w:rsidDel="00162406" w:rsidRDefault="003163BB" w:rsidP="00526310">
            <w:pPr>
              <w:jc w:val="center"/>
              <w:rPr>
                <w:del w:id="26" w:author="Gunn, Joseph (MU-Student)" w:date="2017-04-07T11:29:00Z"/>
                <w:rFonts w:ascii="Calibri" w:eastAsia="Times New Roman" w:hAnsi="Calibri" w:cs="Times New Roman"/>
                <w:color w:val="000000"/>
              </w:rPr>
            </w:pPr>
            <w:del w:id="27" w:author="Gunn, Joseph (MU-Student)" w:date="2017-04-07T11:29:00Z">
              <w:r w:rsidRPr="005F7F1B" w:rsidDel="00162406">
                <w:rPr>
                  <w:rFonts w:ascii="Calibri" w:eastAsia="Times New Roman" w:hAnsi="Calibri" w:cs="Times New Roman"/>
                  <w:color w:val="000000"/>
                </w:rPr>
                <w:delText>154</w:delText>
              </w:r>
            </w:del>
          </w:p>
        </w:tc>
        <w:tc>
          <w:tcPr>
            <w:tcW w:w="810" w:type="dxa"/>
            <w:tcBorders>
              <w:top w:val="nil"/>
              <w:left w:val="nil"/>
              <w:bottom w:val="single" w:sz="4" w:space="0" w:color="auto"/>
              <w:right w:val="single" w:sz="4" w:space="0" w:color="auto"/>
            </w:tcBorders>
            <w:shd w:val="clear" w:color="auto" w:fill="auto"/>
            <w:noWrap/>
            <w:vAlign w:val="center"/>
            <w:hideMark/>
          </w:tcPr>
          <w:p w14:paraId="01961854" w14:textId="77777777" w:rsidR="003163BB" w:rsidRPr="005F7F1B" w:rsidDel="00162406" w:rsidRDefault="003163BB" w:rsidP="00526310">
            <w:pPr>
              <w:jc w:val="center"/>
              <w:rPr>
                <w:del w:id="28" w:author="Gunn, Joseph (MU-Student)" w:date="2017-04-07T11:29:00Z"/>
                <w:rFonts w:ascii="Calibri" w:eastAsia="Times New Roman" w:hAnsi="Calibri" w:cs="Times New Roman"/>
                <w:color w:val="000000"/>
              </w:rPr>
            </w:pPr>
            <w:del w:id="29" w:author="Gunn, Joseph (MU-Student)" w:date="2017-04-07T11:29:00Z">
              <w:r w:rsidRPr="005F7F1B" w:rsidDel="00162406">
                <w:rPr>
                  <w:rFonts w:ascii="Calibri" w:eastAsia="Times New Roman" w:hAnsi="Calibri" w:cs="Times New Roman"/>
                  <w:color w:val="000000"/>
                </w:rPr>
                <w:delText>182</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762FF2C7" w14:textId="77777777" w:rsidR="003163BB" w:rsidDel="00162406" w:rsidRDefault="003163BB" w:rsidP="00526310">
            <w:pPr>
              <w:rPr>
                <w:del w:id="30" w:author="Gunn, Joseph (MU-Student)" w:date="2017-04-07T11:29:00Z"/>
                <w:rFonts w:ascii="Calibri" w:eastAsia="Times New Roman" w:hAnsi="Calibri" w:cs="Times New Roman"/>
                <w:color w:val="000000"/>
              </w:rPr>
            </w:pPr>
            <w:del w:id="31" w:author="Gunn, Joseph (MU-Student)" w:date="2017-04-07T11:29:00Z">
              <w:r w:rsidRPr="005F7F1B" w:rsidDel="00162406">
                <w:rPr>
                  <w:rFonts w:ascii="Calibri" w:eastAsia="Times New Roman" w:hAnsi="Calibri" w:cs="Times New Roman"/>
                  <w:color w:val="000000"/>
                </w:rPr>
                <w:delText>CAGCTCAATAGTTCTGTCAGG</w:delText>
              </w:r>
            </w:del>
          </w:p>
          <w:p w14:paraId="2881B934" w14:textId="77777777" w:rsidR="003163BB" w:rsidRPr="005F7F1B" w:rsidDel="00162406" w:rsidRDefault="003163BB" w:rsidP="00526310">
            <w:pPr>
              <w:rPr>
                <w:del w:id="32" w:author="Gunn, Joseph (MU-Student)" w:date="2017-04-07T11:29:00Z"/>
                <w:rFonts w:ascii="Calibri" w:eastAsia="Times New Roman" w:hAnsi="Calibri" w:cs="Times New Roman"/>
                <w:color w:val="000000"/>
              </w:rPr>
            </w:pPr>
            <w:del w:id="33" w:author="Gunn, Joseph (MU-Student)" w:date="2017-04-07T11:29:00Z">
              <w:r w:rsidRPr="005F7F1B" w:rsidDel="00162406">
                <w:rPr>
                  <w:rFonts w:ascii="Calibri" w:eastAsia="Times New Roman" w:hAnsi="Calibri" w:cs="Times New Roman"/>
                  <w:color w:val="000000"/>
                </w:rPr>
                <w:delText>ACTACTGCTGAAGATATTGTAG</w:delText>
              </w:r>
            </w:del>
          </w:p>
        </w:tc>
      </w:tr>
      <w:tr w:rsidR="003163BB" w:rsidRPr="005F7F1B" w:rsidDel="00162406" w14:paraId="4CB4E76E" w14:textId="77777777" w:rsidTr="00526310">
        <w:trPr>
          <w:trHeight w:val="320"/>
          <w:del w:id="34"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173FA85B" w14:textId="77777777" w:rsidR="003163BB" w:rsidRPr="005F7F1B" w:rsidDel="00162406" w:rsidRDefault="003163BB" w:rsidP="00526310">
            <w:pPr>
              <w:jc w:val="center"/>
              <w:rPr>
                <w:del w:id="35" w:author="Gunn, Joseph (MU-Student)" w:date="2017-04-07T11:29:00Z"/>
                <w:rFonts w:ascii="Calibri" w:eastAsia="Times New Roman" w:hAnsi="Calibri" w:cs="Times New Roman"/>
                <w:i/>
                <w:iCs/>
                <w:color w:val="000000"/>
              </w:rPr>
            </w:pPr>
            <w:del w:id="36" w:author="Gunn, Joseph (MU-Student)" w:date="2017-04-07T11:29:00Z">
              <w:r w:rsidRPr="005F7F1B" w:rsidDel="00162406">
                <w:rPr>
                  <w:rFonts w:ascii="Calibri" w:eastAsia="Times New Roman" w:hAnsi="Calibri" w:cs="Times New Roman"/>
                  <w:i/>
                  <w:iCs/>
                  <w:color w:val="000000"/>
                </w:rPr>
                <w:delText>Mdo 1</w:delText>
              </w:r>
            </w:del>
          </w:p>
        </w:tc>
        <w:tc>
          <w:tcPr>
            <w:tcW w:w="900" w:type="dxa"/>
            <w:tcBorders>
              <w:top w:val="nil"/>
              <w:left w:val="nil"/>
              <w:bottom w:val="single" w:sz="4" w:space="0" w:color="auto"/>
              <w:right w:val="single" w:sz="4" w:space="0" w:color="auto"/>
            </w:tcBorders>
            <w:shd w:val="clear" w:color="auto" w:fill="auto"/>
            <w:noWrap/>
            <w:vAlign w:val="center"/>
            <w:hideMark/>
          </w:tcPr>
          <w:p w14:paraId="002A7637" w14:textId="77777777" w:rsidR="003163BB" w:rsidRPr="005F7F1B" w:rsidDel="00162406" w:rsidRDefault="003163BB" w:rsidP="00526310">
            <w:pPr>
              <w:jc w:val="center"/>
              <w:rPr>
                <w:del w:id="37" w:author="Gunn, Joseph (MU-Student)" w:date="2017-04-07T11:29:00Z"/>
                <w:rFonts w:ascii="Calibri" w:eastAsia="Times New Roman" w:hAnsi="Calibri" w:cs="Times New Roman"/>
                <w:color w:val="000000"/>
              </w:rPr>
            </w:pPr>
            <w:del w:id="38" w:author="Gunn, Joseph (MU-Student)" w:date="2017-04-07T11:29:00Z">
              <w:r w:rsidRPr="005F7F1B" w:rsidDel="00162406">
                <w:rPr>
                  <w:rFonts w:ascii="Calibri" w:eastAsia="Times New Roman" w:hAnsi="Calibri" w:cs="Times New Roman"/>
                  <w:color w:val="000000"/>
                </w:rPr>
                <w:delText>6</w:delText>
              </w:r>
            </w:del>
          </w:p>
        </w:tc>
        <w:tc>
          <w:tcPr>
            <w:tcW w:w="990" w:type="dxa"/>
            <w:tcBorders>
              <w:top w:val="nil"/>
              <w:left w:val="nil"/>
              <w:bottom w:val="single" w:sz="4" w:space="0" w:color="auto"/>
              <w:right w:val="single" w:sz="4" w:space="0" w:color="auto"/>
            </w:tcBorders>
            <w:shd w:val="clear" w:color="auto" w:fill="auto"/>
            <w:noWrap/>
            <w:vAlign w:val="center"/>
            <w:hideMark/>
          </w:tcPr>
          <w:p w14:paraId="7805D692" w14:textId="77777777" w:rsidR="003163BB" w:rsidRPr="005F7F1B" w:rsidDel="00162406" w:rsidRDefault="003163BB" w:rsidP="00526310">
            <w:pPr>
              <w:jc w:val="center"/>
              <w:rPr>
                <w:del w:id="39" w:author="Gunn, Joseph (MU-Student)" w:date="2017-04-07T11:29:00Z"/>
                <w:rFonts w:ascii="Calibri" w:eastAsia="Times New Roman" w:hAnsi="Calibri" w:cs="Times New Roman"/>
                <w:color w:val="000000"/>
              </w:rPr>
            </w:pPr>
            <w:del w:id="40"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1305A0E5" w14:textId="77777777" w:rsidR="003163BB" w:rsidRPr="005F7F1B" w:rsidDel="00162406" w:rsidRDefault="003163BB" w:rsidP="00526310">
            <w:pPr>
              <w:jc w:val="center"/>
              <w:rPr>
                <w:del w:id="41" w:author="Gunn, Joseph (MU-Student)" w:date="2017-04-07T11:29:00Z"/>
                <w:rFonts w:ascii="Calibri" w:eastAsia="Times New Roman" w:hAnsi="Calibri" w:cs="Times New Roman"/>
                <w:color w:val="000000"/>
              </w:rPr>
            </w:pPr>
            <w:del w:id="42" w:author="Gunn, Joseph (MU-Student)" w:date="2017-04-07T11:29:00Z">
              <w:r w:rsidRPr="005F7F1B" w:rsidDel="00162406">
                <w:rPr>
                  <w:rFonts w:ascii="Calibri" w:eastAsia="Times New Roman" w:hAnsi="Calibri" w:cs="Times New Roman"/>
                  <w:color w:val="000000"/>
                </w:rPr>
                <w:delText>Vic</w:delText>
              </w:r>
            </w:del>
          </w:p>
        </w:tc>
        <w:tc>
          <w:tcPr>
            <w:tcW w:w="810" w:type="dxa"/>
            <w:tcBorders>
              <w:top w:val="nil"/>
              <w:left w:val="nil"/>
              <w:bottom w:val="single" w:sz="4" w:space="0" w:color="auto"/>
              <w:right w:val="single" w:sz="4" w:space="0" w:color="auto"/>
            </w:tcBorders>
            <w:shd w:val="clear" w:color="auto" w:fill="auto"/>
            <w:noWrap/>
            <w:vAlign w:val="center"/>
            <w:hideMark/>
          </w:tcPr>
          <w:p w14:paraId="59FA2ACF" w14:textId="77777777" w:rsidR="003163BB" w:rsidRPr="005F7F1B" w:rsidDel="00162406" w:rsidRDefault="003163BB" w:rsidP="00526310">
            <w:pPr>
              <w:jc w:val="center"/>
              <w:rPr>
                <w:del w:id="43" w:author="Gunn, Joseph (MU-Student)" w:date="2017-04-07T11:29:00Z"/>
                <w:rFonts w:ascii="Calibri" w:eastAsia="Times New Roman" w:hAnsi="Calibri" w:cs="Times New Roman"/>
                <w:color w:val="000000"/>
              </w:rPr>
            </w:pPr>
            <w:del w:id="44" w:author="Gunn, Joseph (MU-Student)" w:date="2017-04-07T11:29:00Z">
              <w:r w:rsidRPr="005F7F1B" w:rsidDel="00162406">
                <w:rPr>
                  <w:rFonts w:ascii="Calibri" w:eastAsia="Times New Roman" w:hAnsi="Calibri" w:cs="Times New Roman"/>
                  <w:color w:val="000000"/>
                </w:rPr>
                <w:delText>200</w:delText>
              </w:r>
            </w:del>
          </w:p>
        </w:tc>
        <w:tc>
          <w:tcPr>
            <w:tcW w:w="810" w:type="dxa"/>
            <w:tcBorders>
              <w:top w:val="nil"/>
              <w:left w:val="nil"/>
              <w:bottom w:val="single" w:sz="4" w:space="0" w:color="auto"/>
              <w:right w:val="single" w:sz="4" w:space="0" w:color="auto"/>
            </w:tcBorders>
            <w:shd w:val="clear" w:color="auto" w:fill="auto"/>
            <w:noWrap/>
            <w:vAlign w:val="center"/>
            <w:hideMark/>
          </w:tcPr>
          <w:p w14:paraId="6D493B30" w14:textId="77777777" w:rsidR="003163BB" w:rsidRPr="005F7F1B" w:rsidDel="00162406" w:rsidRDefault="003163BB" w:rsidP="00526310">
            <w:pPr>
              <w:jc w:val="center"/>
              <w:rPr>
                <w:del w:id="45" w:author="Gunn, Joseph (MU-Student)" w:date="2017-04-07T11:29:00Z"/>
                <w:rFonts w:ascii="Calibri" w:eastAsia="Times New Roman" w:hAnsi="Calibri" w:cs="Times New Roman"/>
                <w:color w:val="000000"/>
              </w:rPr>
            </w:pPr>
            <w:del w:id="46" w:author="Gunn, Joseph (MU-Student)" w:date="2017-04-07T11:29:00Z">
              <w:r w:rsidRPr="005F7F1B" w:rsidDel="00162406">
                <w:rPr>
                  <w:rFonts w:ascii="Calibri" w:eastAsia="Times New Roman" w:hAnsi="Calibri" w:cs="Times New Roman"/>
                  <w:color w:val="000000"/>
                </w:rPr>
                <w:delText>220</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2D70812C" w14:textId="77777777" w:rsidR="003163BB" w:rsidDel="00162406" w:rsidRDefault="003163BB" w:rsidP="00526310">
            <w:pPr>
              <w:rPr>
                <w:del w:id="47" w:author="Gunn, Joseph (MU-Student)" w:date="2017-04-07T11:29:00Z"/>
                <w:rFonts w:ascii="Calibri" w:eastAsia="Times New Roman" w:hAnsi="Calibri" w:cs="Times New Roman"/>
                <w:color w:val="000000"/>
              </w:rPr>
            </w:pPr>
            <w:del w:id="48" w:author="Gunn, Joseph (MU-Student)" w:date="2017-04-07T11:29:00Z">
              <w:r w:rsidRPr="005F7F1B" w:rsidDel="00162406">
                <w:rPr>
                  <w:rFonts w:ascii="Calibri" w:eastAsia="Times New Roman" w:hAnsi="Calibri" w:cs="Times New Roman"/>
                  <w:color w:val="000000"/>
                </w:rPr>
                <w:delText>GCTCTTCCCAGTGGTGAGTC</w:delText>
              </w:r>
            </w:del>
          </w:p>
          <w:p w14:paraId="50183BA4" w14:textId="77777777" w:rsidR="003163BB" w:rsidRPr="005F7F1B" w:rsidDel="00162406" w:rsidRDefault="003163BB" w:rsidP="00526310">
            <w:pPr>
              <w:rPr>
                <w:del w:id="49" w:author="Gunn, Joseph (MU-Student)" w:date="2017-04-07T11:29:00Z"/>
                <w:rFonts w:ascii="Calibri" w:eastAsia="Times New Roman" w:hAnsi="Calibri" w:cs="Times New Roman"/>
                <w:color w:val="000000"/>
              </w:rPr>
            </w:pPr>
            <w:del w:id="50" w:author="Gunn, Joseph (MU-Student)" w:date="2017-04-07T11:29:00Z">
              <w:r w:rsidRPr="005F7F1B" w:rsidDel="00162406">
                <w:rPr>
                  <w:rFonts w:ascii="Calibri" w:eastAsia="Times New Roman" w:hAnsi="Calibri" w:cs="Times New Roman"/>
                  <w:color w:val="000000"/>
                </w:rPr>
                <w:delText>ATCTCAGCCCATACCGTCAC</w:delText>
              </w:r>
            </w:del>
          </w:p>
        </w:tc>
      </w:tr>
      <w:tr w:rsidR="003163BB" w:rsidRPr="005F7F1B" w:rsidDel="00162406" w14:paraId="00C329B8" w14:textId="77777777" w:rsidTr="00526310">
        <w:trPr>
          <w:trHeight w:val="320"/>
          <w:del w:id="51"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531F5388" w14:textId="77777777" w:rsidR="003163BB" w:rsidRPr="005F7F1B" w:rsidDel="00162406" w:rsidRDefault="003163BB" w:rsidP="00526310">
            <w:pPr>
              <w:jc w:val="center"/>
              <w:rPr>
                <w:del w:id="52" w:author="Gunn, Joseph (MU-Student)" w:date="2017-04-07T11:29:00Z"/>
                <w:rFonts w:ascii="Calibri" w:eastAsia="Times New Roman" w:hAnsi="Calibri" w:cs="Times New Roman"/>
                <w:i/>
                <w:iCs/>
                <w:color w:val="000000"/>
              </w:rPr>
            </w:pPr>
            <w:del w:id="53" w:author="Gunn, Joseph (MU-Student)" w:date="2017-04-07T11:29:00Z">
              <w:r w:rsidRPr="005F7F1B" w:rsidDel="00162406">
                <w:rPr>
                  <w:rFonts w:ascii="Calibri" w:eastAsia="Times New Roman" w:hAnsi="Calibri" w:cs="Times New Roman"/>
                  <w:i/>
                  <w:iCs/>
                  <w:color w:val="000000"/>
                </w:rPr>
                <w:delText>Mdo 2</w:delText>
              </w:r>
            </w:del>
          </w:p>
        </w:tc>
        <w:tc>
          <w:tcPr>
            <w:tcW w:w="900" w:type="dxa"/>
            <w:tcBorders>
              <w:top w:val="nil"/>
              <w:left w:val="nil"/>
              <w:bottom w:val="single" w:sz="4" w:space="0" w:color="auto"/>
              <w:right w:val="single" w:sz="4" w:space="0" w:color="auto"/>
            </w:tcBorders>
            <w:shd w:val="clear" w:color="auto" w:fill="auto"/>
            <w:noWrap/>
            <w:vAlign w:val="center"/>
            <w:hideMark/>
          </w:tcPr>
          <w:p w14:paraId="73D469CF" w14:textId="77777777" w:rsidR="003163BB" w:rsidRPr="005F7F1B" w:rsidDel="00162406" w:rsidRDefault="003163BB" w:rsidP="00526310">
            <w:pPr>
              <w:jc w:val="center"/>
              <w:rPr>
                <w:del w:id="54" w:author="Gunn, Joseph (MU-Student)" w:date="2017-04-07T11:29:00Z"/>
                <w:rFonts w:ascii="Calibri" w:eastAsia="Times New Roman" w:hAnsi="Calibri" w:cs="Times New Roman"/>
                <w:color w:val="000000"/>
              </w:rPr>
            </w:pPr>
            <w:del w:id="55" w:author="Gunn, Joseph (MU-Student)" w:date="2017-04-07T11:29:00Z">
              <w:r w:rsidRPr="005F7F1B" w:rsidDel="00162406">
                <w:rPr>
                  <w:rFonts w:ascii="Calibri" w:eastAsia="Times New Roman" w:hAnsi="Calibri" w:cs="Times New Roman"/>
                  <w:color w:val="000000"/>
                </w:rPr>
                <w:delText>6</w:delText>
              </w:r>
            </w:del>
          </w:p>
        </w:tc>
        <w:tc>
          <w:tcPr>
            <w:tcW w:w="990" w:type="dxa"/>
            <w:tcBorders>
              <w:top w:val="nil"/>
              <w:left w:val="nil"/>
              <w:bottom w:val="single" w:sz="4" w:space="0" w:color="auto"/>
              <w:right w:val="single" w:sz="4" w:space="0" w:color="auto"/>
            </w:tcBorders>
            <w:shd w:val="clear" w:color="auto" w:fill="auto"/>
            <w:noWrap/>
            <w:vAlign w:val="center"/>
            <w:hideMark/>
          </w:tcPr>
          <w:p w14:paraId="36EC2F7F" w14:textId="77777777" w:rsidR="003163BB" w:rsidRPr="005F7F1B" w:rsidDel="00162406" w:rsidRDefault="003163BB" w:rsidP="00526310">
            <w:pPr>
              <w:jc w:val="center"/>
              <w:rPr>
                <w:del w:id="56" w:author="Gunn, Joseph (MU-Student)" w:date="2017-04-07T11:29:00Z"/>
                <w:rFonts w:ascii="Calibri" w:eastAsia="Times New Roman" w:hAnsi="Calibri" w:cs="Times New Roman"/>
                <w:color w:val="000000"/>
              </w:rPr>
            </w:pPr>
            <w:del w:id="57"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1DE6FA5F" w14:textId="77777777" w:rsidR="003163BB" w:rsidRPr="005F7F1B" w:rsidDel="00162406" w:rsidRDefault="003163BB" w:rsidP="00526310">
            <w:pPr>
              <w:jc w:val="center"/>
              <w:rPr>
                <w:del w:id="58" w:author="Gunn, Joseph (MU-Student)" w:date="2017-04-07T11:29:00Z"/>
                <w:rFonts w:ascii="Calibri" w:eastAsia="Times New Roman" w:hAnsi="Calibri" w:cs="Times New Roman"/>
                <w:color w:val="000000"/>
              </w:rPr>
            </w:pPr>
            <w:del w:id="59" w:author="Gunn, Joseph (MU-Student)" w:date="2017-04-07T11:29:00Z">
              <w:r w:rsidRPr="005F7F1B" w:rsidDel="00162406">
                <w:rPr>
                  <w:rFonts w:ascii="Calibri" w:eastAsia="Times New Roman" w:hAnsi="Calibri" w:cs="Times New Roman"/>
                  <w:color w:val="000000"/>
                </w:rPr>
                <w:delText>Ned</w:delText>
              </w:r>
            </w:del>
          </w:p>
        </w:tc>
        <w:tc>
          <w:tcPr>
            <w:tcW w:w="810" w:type="dxa"/>
            <w:tcBorders>
              <w:top w:val="nil"/>
              <w:left w:val="nil"/>
              <w:bottom w:val="single" w:sz="4" w:space="0" w:color="auto"/>
              <w:right w:val="single" w:sz="4" w:space="0" w:color="auto"/>
            </w:tcBorders>
            <w:shd w:val="clear" w:color="auto" w:fill="auto"/>
            <w:noWrap/>
            <w:vAlign w:val="center"/>
            <w:hideMark/>
          </w:tcPr>
          <w:p w14:paraId="411FE32E" w14:textId="77777777" w:rsidR="003163BB" w:rsidRPr="005F7F1B" w:rsidDel="00162406" w:rsidRDefault="003163BB" w:rsidP="00526310">
            <w:pPr>
              <w:jc w:val="center"/>
              <w:rPr>
                <w:del w:id="60" w:author="Gunn, Joseph (MU-Student)" w:date="2017-04-07T11:29:00Z"/>
                <w:rFonts w:ascii="Calibri" w:eastAsia="Times New Roman" w:hAnsi="Calibri" w:cs="Times New Roman"/>
                <w:color w:val="000000"/>
              </w:rPr>
            </w:pPr>
            <w:del w:id="61" w:author="Gunn, Joseph (MU-Student)" w:date="2017-04-07T11:29:00Z">
              <w:r w:rsidRPr="005F7F1B" w:rsidDel="00162406">
                <w:rPr>
                  <w:rFonts w:ascii="Calibri" w:eastAsia="Times New Roman" w:hAnsi="Calibri" w:cs="Times New Roman"/>
                  <w:color w:val="000000"/>
                </w:rPr>
                <w:delText>187</w:delText>
              </w:r>
            </w:del>
          </w:p>
        </w:tc>
        <w:tc>
          <w:tcPr>
            <w:tcW w:w="810" w:type="dxa"/>
            <w:tcBorders>
              <w:top w:val="nil"/>
              <w:left w:val="nil"/>
              <w:bottom w:val="single" w:sz="4" w:space="0" w:color="auto"/>
              <w:right w:val="single" w:sz="4" w:space="0" w:color="auto"/>
            </w:tcBorders>
            <w:shd w:val="clear" w:color="auto" w:fill="auto"/>
            <w:noWrap/>
            <w:vAlign w:val="center"/>
            <w:hideMark/>
          </w:tcPr>
          <w:p w14:paraId="7F5B3F49" w14:textId="77777777" w:rsidR="003163BB" w:rsidRPr="005F7F1B" w:rsidDel="00162406" w:rsidRDefault="003163BB" w:rsidP="00526310">
            <w:pPr>
              <w:jc w:val="center"/>
              <w:rPr>
                <w:del w:id="62" w:author="Gunn, Joseph (MU-Student)" w:date="2017-04-07T11:29:00Z"/>
                <w:rFonts w:ascii="Calibri" w:eastAsia="Times New Roman" w:hAnsi="Calibri" w:cs="Times New Roman"/>
                <w:color w:val="000000"/>
              </w:rPr>
            </w:pPr>
            <w:del w:id="63" w:author="Gunn, Joseph (MU-Student)" w:date="2017-04-07T11:29:00Z">
              <w:r w:rsidRPr="005F7F1B" w:rsidDel="00162406">
                <w:rPr>
                  <w:rFonts w:ascii="Calibri" w:eastAsia="Times New Roman" w:hAnsi="Calibri" w:cs="Times New Roman"/>
                  <w:color w:val="000000"/>
                </w:rPr>
                <w:delText>207</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6A97E314" w14:textId="77777777" w:rsidR="003163BB" w:rsidDel="00162406" w:rsidRDefault="003163BB" w:rsidP="00526310">
            <w:pPr>
              <w:rPr>
                <w:del w:id="64" w:author="Gunn, Joseph (MU-Student)" w:date="2017-04-07T11:29:00Z"/>
                <w:rFonts w:ascii="Calibri" w:eastAsia="Times New Roman" w:hAnsi="Calibri" w:cs="Times New Roman"/>
                <w:color w:val="000000"/>
              </w:rPr>
            </w:pPr>
            <w:del w:id="65" w:author="Gunn, Joseph (MU-Student)" w:date="2017-04-07T11:29:00Z">
              <w:r w:rsidRPr="005F7F1B" w:rsidDel="00162406">
                <w:rPr>
                  <w:rFonts w:ascii="Calibri" w:eastAsia="Times New Roman" w:hAnsi="Calibri" w:cs="Times New Roman"/>
                  <w:color w:val="000000"/>
                </w:rPr>
                <w:delText>GCCCTTTCATATTGGGACAA</w:delText>
              </w:r>
            </w:del>
          </w:p>
          <w:p w14:paraId="5FEF775E" w14:textId="77777777" w:rsidR="003163BB" w:rsidRPr="005F7F1B" w:rsidDel="00162406" w:rsidRDefault="003163BB" w:rsidP="00526310">
            <w:pPr>
              <w:rPr>
                <w:del w:id="66" w:author="Gunn, Joseph (MU-Student)" w:date="2017-04-07T11:29:00Z"/>
                <w:rFonts w:ascii="Calibri" w:eastAsia="Times New Roman" w:hAnsi="Calibri" w:cs="Times New Roman"/>
                <w:color w:val="000000"/>
              </w:rPr>
            </w:pPr>
            <w:del w:id="67" w:author="Gunn, Joseph (MU-Student)" w:date="2017-04-07T11:29:00Z">
              <w:r w:rsidRPr="005F7F1B" w:rsidDel="00162406">
                <w:rPr>
                  <w:rFonts w:ascii="Calibri" w:eastAsia="Times New Roman" w:hAnsi="Calibri" w:cs="Times New Roman"/>
                  <w:color w:val="000000"/>
                </w:rPr>
                <w:delText>CTGCTCTGGCGTACATTTCA</w:delText>
              </w:r>
            </w:del>
          </w:p>
        </w:tc>
      </w:tr>
      <w:tr w:rsidR="003163BB" w:rsidRPr="005F7F1B" w:rsidDel="00162406" w14:paraId="7D3CD80E" w14:textId="77777777" w:rsidTr="00526310">
        <w:trPr>
          <w:trHeight w:val="320"/>
          <w:del w:id="68"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5A241FC7" w14:textId="77777777" w:rsidR="003163BB" w:rsidRPr="005F7F1B" w:rsidDel="00162406" w:rsidRDefault="003163BB" w:rsidP="00526310">
            <w:pPr>
              <w:jc w:val="center"/>
              <w:rPr>
                <w:del w:id="69" w:author="Gunn, Joseph (MU-Student)" w:date="2017-04-07T11:29:00Z"/>
                <w:rFonts w:ascii="Calibri" w:eastAsia="Times New Roman" w:hAnsi="Calibri" w:cs="Times New Roman"/>
                <w:i/>
                <w:iCs/>
                <w:color w:val="000000"/>
              </w:rPr>
            </w:pPr>
            <w:del w:id="70" w:author="Gunn, Joseph (MU-Student)" w:date="2017-04-07T11:29:00Z">
              <w:r w:rsidRPr="005F7F1B" w:rsidDel="00162406">
                <w:rPr>
                  <w:rFonts w:ascii="Calibri" w:eastAsia="Times New Roman" w:hAnsi="Calibri" w:cs="Times New Roman"/>
                  <w:i/>
                  <w:iCs/>
                  <w:color w:val="000000"/>
                </w:rPr>
                <w:delText>Mdo 3</w:delText>
              </w:r>
            </w:del>
          </w:p>
        </w:tc>
        <w:tc>
          <w:tcPr>
            <w:tcW w:w="900" w:type="dxa"/>
            <w:tcBorders>
              <w:top w:val="nil"/>
              <w:left w:val="nil"/>
              <w:bottom w:val="single" w:sz="4" w:space="0" w:color="auto"/>
              <w:right w:val="single" w:sz="4" w:space="0" w:color="auto"/>
            </w:tcBorders>
            <w:shd w:val="clear" w:color="auto" w:fill="auto"/>
            <w:noWrap/>
            <w:vAlign w:val="center"/>
            <w:hideMark/>
          </w:tcPr>
          <w:p w14:paraId="36E40E61" w14:textId="77777777" w:rsidR="003163BB" w:rsidRPr="005F7F1B" w:rsidDel="00162406" w:rsidRDefault="003163BB" w:rsidP="00526310">
            <w:pPr>
              <w:jc w:val="center"/>
              <w:rPr>
                <w:del w:id="71" w:author="Gunn, Joseph (MU-Student)" w:date="2017-04-07T11:29:00Z"/>
                <w:rFonts w:ascii="Calibri" w:eastAsia="Times New Roman" w:hAnsi="Calibri" w:cs="Times New Roman"/>
                <w:color w:val="000000"/>
              </w:rPr>
            </w:pPr>
            <w:del w:id="72" w:author="Gunn, Joseph (MU-Student)" w:date="2017-04-07T11:29:00Z">
              <w:r w:rsidRPr="005F7F1B" w:rsidDel="00162406">
                <w:rPr>
                  <w:rFonts w:ascii="Calibri" w:eastAsia="Times New Roman" w:hAnsi="Calibri" w:cs="Times New Roman"/>
                  <w:color w:val="000000"/>
                </w:rPr>
                <w:delText>6</w:delText>
              </w:r>
            </w:del>
          </w:p>
        </w:tc>
        <w:tc>
          <w:tcPr>
            <w:tcW w:w="990" w:type="dxa"/>
            <w:tcBorders>
              <w:top w:val="nil"/>
              <w:left w:val="nil"/>
              <w:bottom w:val="single" w:sz="4" w:space="0" w:color="auto"/>
              <w:right w:val="single" w:sz="4" w:space="0" w:color="auto"/>
            </w:tcBorders>
            <w:shd w:val="clear" w:color="auto" w:fill="auto"/>
            <w:noWrap/>
            <w:vAlign w:val="center"/>
            <w:hideMark/>
          </w:tcPr>
          <w:p w14:paraId="6608728E" w14:textId="77777777" w:rsidR="003163BB" w:rsidRPr="005F7F1B" w:rsidDel="00162406" w:rsidRDefault="003163BB" w:rsidP="00526310">
            <w:pPr>
              <w:jc w:val="center"/>
              <w:rPr>
                <w:del w:id="73" w:author="Gunn, Joseph (MU-Student)" w:date="2017-04-07T11:29:00Z"/>
                <w:rFonts w:ascii="Calibri" w:eastAsia="Times New Roman" w:hAnsi="Calibri" w:cs="Times New Roman"/>
                <w:color w:val="000000"/>
              </w:rPr>
            </w:pPr>
            <w:del w:id="74"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6D1FB130" w14:textId="77777777" w:rsidR="003163BB" w:rsidRPr="005F7F1B" w:rsidDel="00162406" w:rsidRDefault="003163BB" w:rsidP="00526310">
            <w:pPr>
              <w:jc w:val="center"/>
              <w:rPr>
                <w:del w:id="75" w:author="Gunn, Joseph (MU-Student)" w:date="2017-04-07T11:29:00Z"/>
                <w:rFonts w:ascii="Calibri" w:eastAsia="Times New Roman" w:hAnsi="Calibri" w:cs="Times New Roman"/>
                <w:color w:val="000000"/>
              </w:rPr>
            </w:pPr>
            <w:del w:id="76" w:author="Gunn, Joseph (MU-Student)" w:date="2017-04-07T11:29:00Z">
              <w:r w:rsidRPr="005F7F1B" w:rsidDel="00162406">
                <w:rPr>
                  <w:rFonts w:ascii="Calibri" w:eastAsia="Times New Roman" w:hAnsi="Calibri" w:cs="Times New Roman"/>
                  <w:color w:val="000000"/>
                </w:rPr>
                <w:delText>Ned</w:delText>
              </w:r>
            </w:del>
          </w:p>
        </w:tc>
        <w:tc>
          <w:tcPr>
            <w:tcW w:w="810" w:type="dxa"/>
            <w:tcBorders>
              <w:top w:val="nil"/>
              <w:left w:val="nil"/>
              <w:bottom w:val="single" w:sz="4" w:space="0" w:color="auto"/>
              <w:right w:val="single" w:sz="4" w:space="0" w:color="auto"/>
            </w:tcBorders>
            <w:shd w:val="clear" w:color="auto" w:fill="auto"/>
            <w:noWrap/>
            <w:vAlign w:val="center"/>
            <w:hideMark/>
          </w:tcPr>
          <w:p w14:paraId="73DD6516" w14:textId="77777777" w:rsidR="003163BB" w:rsidRPr="005F7F1B" w:rsidDel="00162406" w:rsidRDefault="003163BB" w:rsidP="00526310">
            <w:pPr>
              <w:jc w:val="center"/>
              <w:rPr>
                <w:del w:id="77" w:author="Gunn, Joseph (MU-Student)" w:date="2017-04-07T11:29:00Z"/>
                <w:rFonts w:ascii="Calibri" w:eastAsia="Times New Roman" w:hAnsi="Calibri" w:cs="Times New Roman"/>
                <w:color w:val="000000"/>
              </w:rPr>
            </w:pPr>
            <w:del w:id="78" w:author="Gunn, Joseph (MU-Student)" w:date="2017-04-07T11:29:00Z">
              <w:r w:rsidRPr="005F7F1B" w:rsidDel="00162406">
                <w:rPr>
                  <w:rFonts w:ascii="Calibri" w:eastAsia="Times New Roman" w:hAnsi="Calibri" w:cs="Times New Roman"/>
                  <w:color w:val="000000"/>
                </w:rPr>
                <w:delText>125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0F7BF781" w14:textId="77777777" w:rsidR="003163BB" w:rsidRPr="005F7F1B" w:rsidDel="00162406" w:rsidRDefault="003163BB" w:rsidP="00526310">
            <w:pPr>
              <w:jc w:val="center"/>
              <w:rPr>
                <w:del w:id="79" w:author="Gunn, Joseph (MU-Student)" w:date="2017-04-07T11:29:00Z"/>
                <w:rFonts w:ascii="Calibri" w:eastAsia="Times New Roman" w:hAnsi="Calibri" w:cs="Times New Roman"/>
                <w:color w:val="000000"/>
              </w:rPr>
            </w:pPr>
            <w:del w:id="80" w:author="Gunn, Joseph (MU-Student)" w:date="2017-04-07T11:29:00Z">
              <w:r w:rsidRPr="005F7F1B" w:rsidDel="00162406">
                <w:rPr>
                  <w:rFonts w:ascii="Calibri" w:eastAsia="Times New Roman" w:hAnsi="Calibri" w:cs="Times New Roman"/>
                  <w:color w:val="000000"/>
                </w:rPr>
                <w:delText>145</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21D2C2BE" w14:textId="77777777" w:rsidR="003163BB" w:rsidDel="00162406" w:rsidRDefault="003163BB" w:rsidP="00526310">
            <w:pPr>
              <w:rPr>
                <w:del w:id="81" w:author="Gunn, Joseph (MU-Student)" w:date="2017-04-07T11:29:00Z"/>
                <w:rFonts w:ascii="Calibri" w:eastAsia="Times New Roman" w:hAnsi="Calibri" w:cs="Times New Roman"/>
                <w:color w:val="000000"/>
              </w:rPr>
            </w:pPr>
            <w:del w:id="82" w:author="Gunn, Joseph (MU-Student)" w:date="2017-04-07T11:29:00Z">
              <w:r w:rsidRPr="005F7F1B" w:rsidDel="00162406">
                <w:rPr>
                  <w:rFonts w:ascii="Calibri" w:eastAsia="Times New Roman" w:hAnsi="Calibri" w:cs="Times New Roman"/>
                  <w:color w:val="000000"/>
                </w:rPr>
                <w:delText>AGGTGCTTTGCGCTACAAGT</w:delText>
              </w:r>
            </w:del>
          </w:p>
          <w:p w14:paraId="2D85B350" w14:textId="77777777" w:rsidR="003163BB" w:rsidRPr="005F7F1B" w:rsidDel="00162406" w:rsidRDefault="003163BB" w:rsidP="00526310">
            <w:pPr>
              <w:rPr>
                <w:del w:id="83" w:author="Gunn, Joseph (MU-Student)" w:date="2017-04-07T11:29:00Z"/>
                <w:rFonts w:ascii="Calibri" w:eastAsia="Times New Roman" w:hAnsi="Calibri" w:cs="Times New Roman"/>
                <w:color w:val="000000"/>
              </w:rPr>
            </w:pPr>
            <w:del w:id="84" w:author="Gunn, Joseph (MU-Student)" w:date="2017-04-07T11:29:00Z">
              <w:r w:rsidRPr="005F7F1B" w:rsidDel="00162406">
                <w:rPr>
                  <w:rFonts w:ascii="Calibri" w:eastAsia="Times New Roman" w:hAnsi="Calibri" w:cs="Times New Roman"/>
                  <w:color w:val="000000"/>
                </w:rPr>
                <w:delText>CTGCATGGCTGTTATGTTGG</w:delText>
              </w:r>
            </w:del>
          </w:p>
        </w:tc>
      </w:tr>
      <w:tr w:rsidR="003163BB" w:rsidRPr="005F7F1B" w:rsidDel="00162406" w14:paraId="5F12F36D" w14:textId="77777777" w:rsidTr="00526310">
        <w:trPr>
          <w:trHeight w:val="320"/>
          <w:del w:id="85"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223982AE" w14:textId="77777777" w:rsidR="003163BB" w:rsidRPr="005F7F1B" w:rsidDel="00162406" w:rsidRDefault="003163BB" w:rsidP="00526310">
            <w:pPr>
              <w:jc w:val="center"/>
              <w:rPr>
                <w:del w:id="86" w:author="Gunn, Joseph (MU-Student)" w:date="2017-04-07T11:29:00Z"/>
                <w:rFonts w:ascii="Calibri" w:eastAsia="Times New Roman" w:hAnsi="Calibri" w:cs="Times New Roman"/>
                <w:i/>
                <w:iCs/>
                <w:color w:val="000000"/>
              </w:rPr>
            </w:pPr>
            <w:del w:id="87" w:author="Gunn, Joseph (MU-Student)" w:date="2017-04-07T11:29:00Z">
              <w:r w:rsidRPr="005F7F1B" w:rsidDel="00162406">
                <w:rPr>
                  <w:rFonts w:ascii="Calibri" w:eastAsia="Times New Roman" w:hAnsi="Calibri" w:cs="Times New Roman"/>
                  <w:i/>
                  <w:iCs/>
                  <w:color w:val="000000"/>
                </w:rPr>
                <w:delText>Mdo 4</w:delText>
              </w:r>
            </w:del>
          </w:p>
        </w:tc>
        <w:tc>
          <w:tcPr>
            <w:tcW w:w="900" w:type="dxa"/>
            <w:tcBorders>
              <w:top w:val="nil"/>
              <w:left w:val="nil"/>
              <w:bottom w:val="single" w:sz="4" w:space="0" w:color="auto"/>
              <w:right w:val="single" w:sz="4" w:space="0" w:color="auto"/>
            </w:tcBorders>
            <w:shd w:val="clear" w:color="auto" w:fill="auto"/>
            <w:noWrap/>
            <w:vAlign w:val="center"/>
            <w:hideMark/>
          </w:tcPr>
          <w:p w14:paraId="13570EC7" w14:textId="77777777" w:rsidR="003163BB" w:rsidRPr="005F7F1B" w:rsidDel="00162406" w:rsidRDefault="003163BB" w:rsidP="00526310">
            <w:pPr>
              <w:jc w:val="center"/>
              <w:rPr>
                <w:del w:id="88" w:author="Gunn, Joseph (MU-Student)" w:date="2017-04-07T11:29:00Z"/>
                <w:rFonts w:ascii="Calibri" w:eastAsia="Times New Roman" w:hAnsi="Calibri" w:cs="Times New Roman"/>
                <w:color w:val="000000"/>
              </w:rPr>
            </w:pPr>
            <w:del w:id="89" w:author="Gunn, Joseph (MU-Student)" w:date="2017-04-07T11:29:00Z">
              <w:r w:rsidRPr="005F7F1B" w:rsidDel="00162406">
                <w:rPr>
                  <w:rFonts w:ascii="Calibri" w:eastAsia="Times New Roman" w:hAnsi="Calibri" w:cs="Times New Roman"/>
                  <w:color w:val="000000"/>
                </w:rPr>
                <w:delText>3</w:delText>
              </w:r>
            </w:del>
          </w:p>
        </w:tc>
        <w:tc>
          <w:tcPr>
            <w:tcW w:w="990" w:type="dxa"/>
            <w:tcBorders>
              <w:top w:val="nil"/>
              <w:left w:val="nil"/>
              <w:bottom w:val="single" w:sz="4" w:space="0" w:color="auto"/>
              <w:right w:val="single" w:sz="4" w:space="0" w:color="auto"/>
            </w:tcBorders>
            <w:shd w:val="clear" w:color="auto" w:fill="auto"/>
            <w:noWrap/>
            <w:vAlign w:val="center"/>
            <w:hideMark/>
          </w:tcPr>
          <w:p w14:paraId="0DDE994D" w14:textId="77777777" w:rsidR="003163BB" w:rsidRPr="005F7F1B" w:rsidDel="00162406" w:rsidRDefault="003163BB" w:rsidP="00526310">
            <w:pPr>
              <w:jc w:val="center"/>
              <w:rPr>
                <w:del w:id="90" w:author="Gunn, Joseph (MU-Student)" w:date="2017-04-07T11:29:00Z"/>
                <w:rFonts w:ascii="Calibri" w:eastAsia="Times New Roman" w:hAnsi="Calibri" w:cs="Times New Roman"/>
                <w:color w:val="000000"/>
              </w:rPr>
            </w:pPr>
            <w:del w:id="91"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2FABCA82" w14:textId="77777777" w:rsidR="003163BB" w:rsidRPr="005F7F1B" w:rsidDel="00162406" w:rsidRDefault="003163BB" w:rsidP="00526310">
            <w:pPr>
              <w:jc w:val="center"/>
              <w:rPr>
                <w:del w:id="92" w:author="Gunn, Joseph (MU-Student)" w:date="2017-04-07T11:29:00Z"/>
                <w:rFonts w:ascii="Calibri" w:eastAsia="Times New Roman" w:hAnsi="Calibri" w:cs="Times New Roman"/>
                <w:color w:val="000000"/>
              </w:rPr>
            </w:pPr>
            <w:del w:id="93" w:author="Gunn, Joseph (MU-Student)" w:date="2017-04-07T11:29:00Z">
              <w:r w:rsidRPr="005F7F1B" w:rsidDel="00162406">
                <w:rPr>
                  <w:rFonts w:ascii="Calibri" w:eastAsia="Times New Roman" w:hAnsi="Calibri" w:cs="Times New Roman"/>
                  <w:color w:val="000000"/>
                </w:rPr>
                <w:delText>Vic</w:delText>
              </w:r>
            </w:del>
          </w:p>
        </w:tc>
        <w:tc>
          <w:tcPr>
            <w:tcW w:w="810" w:type="dxa"/>
            <w:tcBorders>
              <w:top w:val="nil"/>
              <w:left w:val="nil"/>
              <w:bottom w:val="single" w:sz="4" w:space="0" w:color="auto"/>
              <w:right w:val="single" w:sz="4" w:space="0" w:color="auto"/>
            </w:tcBorders>
            <w:shd w:val="clear" w:color="auto" w:fill="auto"/>
            <w:noWrap/>
            <w:vAlign w:val="center"/>
            <w:hideMark/>
          </w:tcPr>
          <w:p w14:paraId="6C84A528" w14:textId="77777777" w:rsidR="003163BB" w:rsidRPr="005F7F1B" w:rsidDel="00162406" w:rsidRDefault="003163BB" w:rsidP="00526310">
            <w:pPr>
              <w:jc w:val="center"/>
              <w:rPr>
                <w:del w:id="94" w:author="Gunn, Joseph (MU-Student)" w:date="2017-04-07T11:29:00Z"/>
                <w:rFonts w:ascii="Calibri" w:eastAsia="Times New Roman" w:hAnsi="Calibri" w:cs="Times New Roman"/>
                <w:color w:val="000000"/>
              </w:rPr>
            </w:pPr>
            <w:del w:id="95" w:author="Gunn, Joseph (MU-Student)" w:date="2017-04-07T11:29:00Z">
              <w:r w:rsidRPr="005F7F1B" w:rsidDel="00162406">
                <w:rPr>
                  <w:rFonts w:ascii="Calibri" w:eastAsia="Times New Roman" w:hAnsi="Calibri" w:cs="Times New Roman"/>
                  <w:color w:val="000000"/>
                </w:rPr>
                <w:delText>132</w:delText>
              </w:r>
            </w:del>
          </w:p>
        </w:tc>
        <w:tc>
          <w:tcPr>
            <w:tcW w:w="810" w:type="dxa"/>
            <w:tcBorders>
              <w:top w:val="nil"/>
              <w:left w:val="nil"/>
              <w:bottom w:val="single" w:sz="4" w:space="0" w:color="auto"/>
              <w:right w:val="single" w:sz="4" w:space="0" w:color="auto"/>
            </w:tcBorders>
            <w:shd w:val="clear" w:color="auto" w:fill="auto"/>
            <w:noWrap/>
            <w:vAlign w:val="center"/>
            <w:hideMark/>
          </w:tcPr>
          <w:p w14:paraId="37C0D7C2" w14:textId="77777777" w:rsidR="003163BB" w:rsidRPr="005F7F1B" w:rsidDel="00162406" w:rsidRDefault="003163BB" w:rsidP="00526310">
            <w:pPr>
              <w:jc w:val="center"/>
              <w:rPr>
                <w:del w:id="96" w:author="Gunn, Joseph (MU-Student)" w:date="2017-04-07T11:29:00Z"/>
                <w:rFonts w:ascii="Calibri" w:eastAsia="Times New Roman" w:hAnsi="Calibri" w:cs="Times New Roman"/>
                <w:color w:val="000000"/>
              </w:rPr>
            </w:pPr>
            <w:del w:id="97" w:author="Gunn, Joseph (MU-Student)" w:date="2017-04-07T11:29:00Z">
              <w:r w:rsidRPr="005F7F1B" w:rsidDel="00162406">
                <w:rPr>
                  <w:rFonts w:ascii="Calibri" w:eastAsia="Times New Roman" w:hAnsi="Calibri" w:cs="Times New Roman"/>
                  <w:color w:val="000000"/>
                </w:rPr>
                <w:delText>152</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7C21FA6D" w14:textId="77777777" w:rsidR="003163BB" w:rsidDel="00162406" w:rsidRDefault="003163BB" w:rsidP="00526310">
            <w:pPr>
              <w:rPr>
                <w:del w:id="98" w:author="Gunn, Joseph (MU-Student)" w:date="2017-04-07T11:29:00Z"/>
                <w:rFonts w:ascii="Calibri" w:eastAsia="Times New Roman" w:hAnsi="Calibri" w:cs="Times New Roman"/>
                <w:color w:val="000000"/>
              </w:rPr>
            </w:pPr>
            <w:del w:id="99" w:author="Gunn, Joseph (MU-Student)" w:date="2017-04-07T11:29:00Z">
              <w:r w:rsidRPr="005F7F1B" w:rsidDel="00162406">
                <w:rPr>
                  <w:rFonts w:ascii="Calibri" w:eastAsia="Times New Roman" w:hAnsi="Calibri" w:cs="Times New Roman"/>
                  <w:color w:val="000000"/>
                </w:rPr>
                <w:delText>TCTGAACAACTGCATTTAGACTG</w:delText>
              </w:r>
            </w:del>
          </w:p>
          <w:p w14:paraId="3E911658" w14:textId="77777777" w:rsidR="003163BB" w:rsidRPr="005F7F1B" w:rsidDel="00162406" w:rsidRDefault="003163BB" w:rsidP="00526310">
            <w:pPr>
              <w:rPr>
                <w:del w:id="100" w:author="Gunn, Joseph (MU-Student)" w:date="2017-04-07T11:29:00Z"/>
                <w:rFonts w:ascii="Calibri" w:eastAsia="Times New Roman" w:hAnsi="Calibri" w:cs="Times New Roman"/>
                <w:color w:val="000000"/>
              </w:rPr>
            </w:pPr>
            <w:del w:id="101" w:author="Gunn, Joseph (MU-Student)" w:date="2017-04-07T11:29:00Z">
              <w:r w:rsidRPr="005F7F1B" w:rsidDel="00162406">
                <w:rPr>
                  <w:rFonts w:ascii="Calibri" w:eastAsia="Times New Roman" w:hAnsi="Calibri" w:cs="Times New Roman"/>
                  <w:color w:val="000000"/>
                </w:rPr>
                <w:delText>CTAATCCCAGGGCAAGACTG</w:delText>
              </w:r>
            </w:del>
          </w:p>
        </w:tc>
      </w:tr>
      <w:tr w:rsidR="003163BB" w:rsidRPr="005F7F1B" w:rsidDel="00162406" w14:paraId="10BC8B99" w14:textId="77777777" w:rsidTr="00526310">
        <w:trPr>
          <w:trHeight w:val="320"/>
          <w:del w:id="102"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7511850B" w14:textId="77777777" w:rsidR="003163BB" w:rsidRPr="005F7F1B" w:rsidDel="00162406" w:rsidRDefault="003163BB" w:rsidP="00526310">
            <w:pPr>
              <w:jc w:val="center"/>
              <w:rPr>
                <w:del w:id="103" w:author="Gunn, Joseph (MU-Student)" w:date="2017-04-07T11:29:00Z"/>
                <w:rFonts w:ascii="Calibri" w:eastAsia="Times New Roman" w:hAnsi="Calibri" w:cs="Times New Roman"/>
                <w:i/>
                <w:iCs/>
                <w:color w:val="000000"/>
              </w:rPr>
            </w:pPr>
            <w:del w:id="104" w:author="Gunn, Joseph (MU-Student)" w:date="2017-04-07T11:29:00Z">
              <w:r w:rsidRPr="005F7F1B" w:rsidDel="00162406">
                <w:rPr>
                  <w:rFonts w:ascii="Calibri" w:eastAsia="Times New Roman" w:hAnsi="Calibri" w:cs="Times New Roman"/>
                  <w:i/>
                  <w:iCs/>
                  <w:color w:val="000000"/>
                </w:rPr>
                <w:delText>Mdo 5</w:delText>
              </w:r>
            </w:del>
          </w:p>
        </w:tc>
        <w:tc>
          <w:tcPr>
            <w:tcW w:w="900" w:type="dxa"/>
            <w:tcBorders>
              <w:top w:val="nil"/>
              <w:left w:val="nil"/>
              <w:bottom w:val="single" w:sz="4" w:space="0" w:color="auto"/>
              <w:right w:val="single" w:sz="4" w:space="0" w:color="auto"/>
            </w:tcBorders>
            <w:shd w:val="clear" w:color="auto" w:fill="auto"/>
            <w:noWrap/>
            <w:vAlign w:val="center"/>
            <w:hideMark/>
          </w:tcPr>
          <w:p w14:paraId="3C29FF24" w14:textId="77777777" w:rsidR="003163BB" w:rsidRPr="005F7F1B" w:rsidDel="00162406" w:rsidRDefault="003163BB" w:rsidP="00526310">
            <w:pPr>
              <w:jc w:val="center"/>
              <w:rPr>
                <w:del w:id="105" w:author="Gunn, Joseph (MU-Student)" w:date="2017-04-07T11:29:00Z"/>
                <w:rFonts w:ascii="Calibri" w:eastAsia="Times New Roman" w:hAnsi="Calibri" w:cs="Times New Roman"/>
                <w:color w:val="000000"/>
              </w:rPr>
            </w:pPr>
            <w:del w:id="106" w:author="Gunn, Joseph (MU-Student)" w:date="2017-04-07T11:29:00Z">
              <w:r w:rsidRPr="005F7F1B" w:rsidDel="00162406">
                <w:rPr>
                  <w:rFonts w:ascii="Calibri" w:eastAsia="Times New Roman" w:hAnsi="Calibri" w:cs="Times New Roman"/>
                  <w:color w:val="000000"/>
                </w:rPr>
                <w:delText>2</w:delText>
              </w:r>
            </w:del>
          </w:p>
        </w:tc>
        <w:tc>
          <w:tcPr>
            <w:tcW w:w="990" w:type="dxa"/>
            <w:tcBorders>
              <w:top w:val="nil"/>
              <w:left w:val="nil"/>
              <w:bottom w:val="single" w:sz="4" w:space="0" w:color="auto"/>
              <w:right w:val="single" w:sz="4" w:space="0" w:color="auto"/>
            </w:tcBorders>
            <w:shd w:val="clear" w:color="auto" w:fill="auto"/>
            <w:noWrap/>
            <w:vAlign w:val="center"/>
            <w:hideMark/>
          </w:tcPr>
          <w:p w14:paraId="322DE391" w14:textId="77777777" w:rsidR="003163BB" w:rsidRPr="005F7F1B" w:rsidDel="00162406" w:rsidRDefault="003163BB" w:rsidP="00526310">
            <w:pPr>
              <w:jc w:val="center"/>
              <w:rPr>
                <w:del w:id="107" w:author="Gunn, Joseph (MU-Student)" w:date="2017-04-07T11:29:00Z"/>
                <w:rFonts w:ascii="Calibri" w:eastAsia="Times New Roman" w:hAnsi="Calibri" w:cs="Times New Roman"/>
                <w:color w:val="000000"/>
              </w:rPr>
            </w:pPr>
            <w:del w:id="108"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25800333" w14:textId="77777777" w:rsidR="003163BB" w:rsidRPr="005F7F1B" w:rsidDel="00162406" w:rsidRDefault="003163BB" w:rsidP="00526310">
            <w:pPr>
              <w:jc w:val="center"/>
              <w:rPr>
                <w:del w:id="109" w:author="Gunn, Joseph (MU-Student)" w:date="2017-04-07T11:29:00Z"/>
                <w:rFonts w:ascii="Calibri" w:eastAsia="Times New Roman" w:hAnsi="Calibri" w:cs="Times New Roman"/>
                <w:color w:val="000000"/>
              </w:rPr>
            </w:pPr>
            <w:del w:id="110" w:author="Gunn, Joseph (MU-Student)" w:date="2017-04-07T11:29:00Z">
              <w:r w:rsidRPr="005F7F1B" w:rsidDel="00162406">
                <w:rPr>
                  <w:rFonts w:ascii="Calibri" w:eastAsia="Times New Roman" w:hAnsi="Calibri" w:cs="Times New Roman"/>
                  <w:color w:val="000000"/>
                </w:rPr>
                <w:delText>Fam</w:delText>
              </w:r>
            </w:del>
          </w:p>
        </w:tc>
        <w:tc>
          <w:tcPr>
            <w:tcW w:w="810" w:type="dxa"/>
            <w:tcBorders>
              <w:top w:val="nil"/>
              <w:left w:val="nil"/>
              <w:bottom w:val="single" w:sz="4" w:space="0" w:color="auto"/>
              <w:right w:val="single" w:sz="4" w:space="0" w:color="auto"/>
            </w:tcBorders>
            <w:shd w:val="clear" w:color="auto" w:fill="auto"/>
            <w:noWrap/>
            <w:vAlign w:val="center"/>
            <w:hideMark/>
          </w:tcPr>
          <w:p w14:paraId="3B0786FB" w14:textId="77777777" w:rsidR="003163BB" w:rsidRPr="005F7F1B" w:rsidDel="00162406" w:rsidRDefault="003163BB" w:rsidP="00526310">
            <w:pPr>
              <w:jc w:val="center"/>
              <w:rPr>
                <w:del w:id="111" w:author="Gunn, Joseph (MU-Student)" w:date="2017-04-07T11:29:00Z"/>
                <w:rFonts w:ascii="Calibri" w:eastAsia="Times New Roman" w:hAnsi="Calibri" w:cs="Times New Roman"/>
                <w:color w:val="000000"/>
              </w:rPr>
            </w:pPr>
            <w:del w:id="112" w:author="Gunn, Joseph (MU-Student)" w:date="2017-04-07T11:29:00Z">
              <w:r w:rsidRPr="005F7F1B" w:rsidDel="00162406">
                <w:rPr>
                  <w:rFonts w:ascii="Calibri" w:eastAsia="Times New Roman" w:hAnsi="Calibri" w:cs="Times New Roman"/>
                  <w:color w:val="000000"/>
                </w:rPr>
                <w:delText>190</w:delText>
              </w:r>
            </w:del>
          </w:p>
        </w:tc>
        <w:tc>
          <w:tcPr>
            <w:tcW w:w="810" w:type="dxa"/>
            <w:tcBorders>
              <w:top w:val="nil"/>
              <w:left w:val="nil"/>
              <w:bottom w:val="single" w:sz="4" w:space="0" w:color="auto"/>
              <w:right w:val="single" w:sz="4" w:space="0" w:color="auto"/>
            </w:tcBorders>
            <w:shd w:val="clear" w:color="auto" w:fill="auto"/>
            <w:noWrap/>
            <w:vAlign w:val="center"/>
            <w:hideMark/>
          </w:tcPr>
          <w:p w14:paraId="2AD221A7" w14:textId="77777777" w:rsidR="003163BB" w:rsidRPr="005F7F1B" w:rsidDel="00162406" w:rsidRDefault="003163BB" w:rsidP="00526310">
            <w:pPr>
              <w:jc w:val="center"/>
              <w:rPr>
                <w:del w:id="113" w:author="Gunn, Joseph (MU-Student)" w:date="2017-04-07T11:29:00Z"/>
                <w:rFonts w:ascii="Calibri" w:eastAsia="Times New Roman" w:hAnsi="Calibri" w:cs="Times New Roman"/>
                <w:color w:val="000000"/>
              </w:rPr>
            </w:pPr>
            <w:del w:id="114" w:author="Gunn, Joseph (MU-Student)" w:date="2017-04-07T11:29:00Z">
              <w:r w:rsidRPr="005F7F1B" w:rsidDel="00162406">
                <w:rPr>
                  <w:rFonts w:ascii="Calibri" w:eastAsia="Times New Roman" w:hAnsi="Calibri" w:cs="Times New Roman"/>
                  <w:color w:val="000000"/>
                </w:rPr>
                <w:delText>210</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5A61CEAB" w14:textId="77777777" w:rsidR="003163BB" w:rsidDel="00162406" w:rsidRDefault="003163BB" w:rsidP="00526310">
            <w:pPr>
              <w:rPr>
                <w:del w:id="115" w:author="Gunn, Joseph (MU-Student)" w:date="2017-04-07T11:29:00Z"/>
                <w:rFonts w:ascii="Calibri" w:eastAsia="Times New Roman" w:hAnsi="Calibri" w:cs="Times New Roman"/>
                <w:color w:val="000000"/>
              </w:rPr>
            </w:pPr>
            <w:del w:id="116" w:author="Gunn, Joseph (MU-Student)" w:date="2017-04-07T11:29:00Z">
              <w:r w:rsidRPr="005F7F1B" w:rsidDel="00162406">
                <w:rPr>
                  <w:rFonts w:ascii="Calibri" w:eastAsia="Times New Roman" w:hAnsi="Calibri" w:cs="Times New Roman"/>
                  <w:color w:val="000000"/>
                </w:rPr>
                <w:delText>CAGGTTCCCTCTCACCTTCA</w:delText>
              </w:r>
            </w:del>
          </w:p>
          <w:p w14:paraId="75426F81" w14:textId="77777777" w:rsidR="003163BB" w:rsidRPr="005F7F1B" w:rsidDel="00162406" w:rsidRDefault="003163BB" w:rsidP="00526310">
            <w:pPr>
              <w:rPr>
                <w:del w:id="117" w:author="Gunn, Joseph (MU-Student)" w:date="2017-04-07T11:29:00Z"/>
                <w:rFonts w:ascii="Calibri" w:eastAsia="Times New Roman" w:hAnsi="Calibri" w:cs="Times New Roman"/>
                <w:color w:val="000000"/>
              </w:rPr>
            </w:pPr>
            <w:del w:id="118" w:author="Gunn, Joseph (MU-Student)" w:date="2017-04-07T11:29:00Z">
              <w:r w:rsidRPr="005F7F1B" w:rsidDel="00162406">
                <w:rPr>
                  <w:rFonts w:ascii="Calibri" w:eastAsia="Times New Roman" w:hAnsi="Calibri" w:cs="Times New Roman"/>
                  <w:color w:val="000000"/>
                </w:rPr>
                <w:delText>ATGGTCTCACCAGGGACAAA</w:delText>
              </w:r>
            </w:del>
          </w:p>
        </w:tc>
      </w:tr>
      <w:tr w:rsidR="003163BB" w:rsidRPr="005F7F1B" w:rsidDel="00162406" w14:paraId="66614003" w14:textId="77777777" w:rsidTr="00526310">
        <w:trPr>
          <w:trHeight w:val="320"/>
          <w:del w:id="119"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2C441711" w14:textId="77777777" w:rsidR="003163BB" w:rsidRPr="005F7F1B" w:rsidDel="00162406" w:rsidRDefault="003163BB" w:rsidP="00526310">
            <w:pPr>
              <w:jc w:val="center"/>
              <w:rPr>
                <w:del w:id="120" w:author="Gunn, Joseph (MU-Student)" w:date="2017-04-07T11:29:00Z"/>
                <w:rFonts w:ascii="Calibri" w:eastAsia="Times New Roman" w:hAnsi="Calibri" w:cs="Times New Roman"/>
                <w:i/>
                <w:iCs/>
                <w:color w:val="000000"/>
              </w:rPr>
            </w:pPr>
            <w:del w:id="121" w:author="Gunn, Joseph (MU-Student)" w:date="2017-04-07T11:29:00Z">
              <w:r w:rsidRPr="005F7F1B" w:rsidDel="00162406">
                <w:rPr>
                  <w:rFonts w:ascii="Calibri" w:eastAsia="Times New Roman" w:hAnsi="Calibri" w:cs="Times New Roman"/>
                  <w:i/>
                  <w:iCs/>
                  <w:color w:val="000000"/>
                </w:rPr>
                <w:delText>Mdo 6</w:delText>
              </w:r>
            </w:del>
          </w:p>
        </w:tc>
        <w:tc>
          <w:tcPr>
            <w:tcW w:w="900" w:type="dxa"/>
            <w:tcBorders>
              <w:top w:val="nil"/>
              <w:left w:val="nil"/>
              <w:bottom w:val="single" w:sz="4" w:space="0" w:color="auto"/>
              <w:right w:val="single" w:sz="4" w:space="0" w:color="auto"/>
            </w:tcBorders>
            <w:shd w:val="clear" w:color="auto" w:fill="auto"/>
            <w:noWrap/>
            <w:vAlign w:val="center"/>
            <w:hideMark/>
          </w:tcPr>
          <w:p w14:paraId="4B35C0A4" w14:textId="77777777" w:rsidR="003163BB" w:rsidRPr="005F7F1B" w:rsidDel="00162406" w:rsidRDefault="003163BB" w:rsidP="00526310">
            <w:pPr>
              <w:jc w:val="center"/>
              <w:rPr>
                <w:del w:id="122" w:author="Gunn, Joseph (MU-Student)" w:date="2017-04-07T11:29:00Z"/>
                <w:rFonts w:ascii="Calibri" w:eastAsia="Times New Roman" w:hAnsi="Calibri" w:cs="Times New Roman"/>
                <w:color w:val="000000"/>
              </w:rPr>
            </w:pPr>
            <w:del w:id="123" w:author="Gunn, Joseph (MU-Student)" w:date="2017-04-07T11:29:00Z">
              <w:r w:rsidRPr="005F7F1B" w:rsidDel="00162406">
                <w:rPr>
                  <w:rFonts w:ascii="Calibri" w:eastAsia="Times New Roman" w:hAnsi="Calibri" w:cs="Times New Roman"/>
                  <w:color w:val="000000"/>
                </w:rPr>
                <w:delText>3</w:delText>
              </w:r>
            </w:del>
          </w:p>
        </w:tc>
        <w:tc>
          <w:tcPr>
            <w:tcW w:w="990" w:type="dxa"/>
            <w:tcBorders>
              <w:top w:val="nil"/>
              <w:left w:val="nil"/>
              <w:bottom w:val="single" w:sz="4" w:space="0" w:color="auto"/>
              <w:right w:val="single" w:sz="4" w:space="0" w:color="auto"/>
            </w:tcBorders>
            <w:shd w:val="clear" w:color="auto" w:fill="auto"/>
            <w:noWrap/>
            <w:vAlign w:val="center"/>
            <w:hideMark/>
          </w:tcPr>
          <w:p w14:paraId="682C28C5" w14:textId="77777777" w:rsidR="003163BB" w:rsidRPr="005F7F1B" w:rsidDel="00162406" w:rsidRDefault="003163BB" w:rsidP="00526310">
            <w:pPr>
              <w:jc w:val="center"/>
              <w:rPr>
                <w:del w:id="124" w:author="Gunn, Joseph (MU-Student)" w:date="2017-04-07T11:29:00Z"/>
                <w:rFonts w:ascii="Calibri" w:eastAsia="Times New Roman" w:hAnsi="Calibri" w:cs="Times New Roman"/>
                <w:color w:val="000000"/>
              </w:rPr>
            </w:pPr>
            <w:del w:id="125"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0124FB91" w14:textId="77777777" w:rsidR="003163BB" w:rsidRPr="005F7F1B" w:rsidDel="00162406" w:rsidRDefault="003163BB" w:rsidP="00526310">
            <w:pPr>
              <w:jc w:val="center"/>
              <w:rPr>
                <w:del w:id="126" w:author="Gunn, Joseph (MU-Student)" w:date="2017-04-07T11:29:00Z"/>
                <w:rFonts w:ascii="Calibri" w:eastAsia="Times New Roman" w:hAnsi="Calibri" w:cs="Times New Roman"/>
                <w:color w:val="000000"/>
              </w:rPr>
            </w:pPr>
            <w:del w:id="127" w:author="Gunn, Joseph (MU-Student)" w:date="2017-04-07T11:29:00Z">
              <w:r w:rsidRPr="005F7F1B" w:rsidDel="00162406">
                <w:rPr>
                  <w:rFonts w:ascii="Calibri" w:eastAsia="Times New Roman" w:hAnsi="Calibri" w:cs="Times New Roman"/>
                  <w:color w:val="000000"/>
                </w:rPr>
                <w:delText>Pet</w:delText>
              </w:r>
            </w:del>
          </w:p>
        </w:tc>
        <w:tc>
          <w:tcPr>
            <w:tcW w:w="810" w:type="dxa"/>
            <w:tcBorders>
              <w:top w:val="nil"/>
              <w:left w:val="nil"/>
              <w:bottom w:val="single" w:sz="4" w:space="0" w:color="auto"/>
              <w:right w:val="single" w:sz="4" w:space="0" w:color="auto"/>
            </w:tcBorders>
            <w:shd w:val="clear" w:color="auto" w:fill="auto"/>
            <w:noWrap/>
            <w:vAlign w:val="center"/>
            <w:hideMark/>
          </w:tcPr>
          <w:p w14:paraId="02D38FAB" w14:textId="77777777" w:rsidR="003163BB" w:rsidRPr="005F7F1B" w:rsidDel="00162406" w:rsidRDefault="003163BB" w:rsidP="00526310">
            <w:pPr>
              <w:jc w:val="center"/>
              <w:rPr>
                <w:del w:id="128" w:author="Gunn, Joseph (MU-Student)" w:date="2017-04-07T11:29:00Z"/>
                <w:rFonts w:ascii="Calibri" w:eastAsia="Times New Roman" w:hAnsi="Calibri" w:cs="Times New Roman"/>
                <w:color w:val="000000"/>
              </w:rPr>
            </w:pPr>
            <w:del w:id="129" w:author="Gunn, Joseph (MU-Student)" w:date="2017-04-07T11:29:00Z">
              <w:r w:rsidRPr="005F7F1B" w:rsidDel="00162406">
                <w:rPr>
                  <w:rFonts w:ascii="Calibri" w:eastAsia="Times New Roman" w:hAnsi="Calibri" w:cs="Times New Roman"/>
                  <w:color w:val="000000"/>
                </w:rPr>
                <w:delText>140</w:delText>
              </w:r>
            </w:del>
          </w:p>
        </w:tc>
        <w:tc>
          <w:tcPr>
            <w:tcW w:w="810" w:type="dxa"/>
            <w:tcBorders>
              <w:top w:val="nil"/>
              <w:left w:val="nil"/>
              <w:bottom w:val="single" w:sz="4" w:space="0" w:color="auto"/>
              <w:right w:val="single" w:sz="4" w:space="0" w:color="auto"/>
            </w:tcBorders>
            <w:shd w:val="clear" w:color="auto" w:fill="auto"/>
            <w:noWrap/>
            <w:vAlign w:val="center"/>
            <w:hideMark/>
          </w:tcPr>
          <w:p w14:paraId="093B4A20" w14:textId="77777777" w:rsidR="003163BB" w:rsidRPr="005F7F1B" w:rsidDel="00162406" w:rsidRDefault="003163BB" w:rsidP="00526310">
            <w:pPr>
              <w:jc w:val="center"/>
              <w:rPr>
                <w:del w:id="130" w:author="Gunn, Joseph (MU-Student)" w:date="2017-04-07T11:29:00Z"/>
                <w:rFonts w:ascii="Calibri" w:eastAsia="Times New Roman" w:hAnsi="Calibri" w:cs="Times New Roman"/>
                <w:color w:val="000000"/>
              </w:rPr>
            </w:pPr>
            <w:del w:id="131" w:author="Gunn, Joseph (MU-Student)" w:date="2017-04-07T11:29:00Z">
              <w:r w:rsidRPr="005F7F1B" w:rsidDel="00162406">
                <w:rPr>
                  <w:rFonts w:ascii="Calibri" w:eastAsia="Times New Roman" w:hAnsi="Calibri" w:cs="Times New Roman"/>
                  <w:color w:val="000000"/>
                </w:rPr>
                <w:delText>160</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429752AD" w14:textId="77777777" w:rsidR="003163BB" w:rsidDel="00162406" w:rsidRDefault="003163BB" w:rsidP="00526310">
            <w:pPr>
              <w:rPr>
                <w:del w:id="132" w:author="Gunn, Joseph (MU-Student)" w:date="2017-04-07T11:29:00Z"/>
                <w:rFonts w:ascii="Calibri" w:eastAsia="Times New Roman" w:hAnsi="Calibri" w:cs="Times New Roman"/>
                <w:color w:val="000000"/>
              </w:rPr>
            </w:pPr>
            <w:del w:id="133" w:author="Gunn, Joseph (MU-Student)" w:date="2017-04-07T11:29:00Z">
              <w:r w:rsidRPr="005F7F1B" w:rsidDel="00162406">
                <w:rPr>
                  <w:rFonts w:ascii="Calibri" w:eastAsia="Times New Roman" w:hAnsi="Calibri" w:cs="Times New Roman"/>
                  <w:color w:val="000000"/>
                </w:rPr>
                <w:delText>TGAAATGTACGCCAGAGCAG</w:delText>
              </w:r>
            </w:del>
          </w:p>
          <w:p w14:paraId="424B8605" w14:textId="77777777" w:rsidR="003163BB" w:rsidRPr="005F7F1B" w:rsidDel="00162406" w:rsidRDefault="003163BB" w:rsidP="00526310">
            <w:pPr>
              <w:rPr>
                <w:del w:id="134" w:author="Gunn, Joseph (MU-Student)" w:date="2017-04-07T11:29:00Z"/>
                <w:rFonts w:ascii="Calibri" w:eastAsia="Times New Roman" w:hAnsi="Calibri" w:cs="Times New Roman"/>
                <w:color w:val="000000"/>
              </w:rPr>
            </w:pPr>
            <w:del w:id="135" w:author="Gunn, Joseph (MU-Student)" w:date="2017-04-07T11:29:00Z">
              <w:r w:rsidRPr="005F7F1B" w:rsidDel="00162406">
                <w:rPr>
                  <w:rFonts w:ascii="Calibri" w:eastAsia="Times New Roman" w:hAnsi="Calibri" w:cs="Times New Roman"/>
                  <w:color w:val="000000"/>
                </w:rPr>
                <w:delText>TGTGTGGGTGTTTATGTGGG</w:delText>
              </w:r>
            </w:del>
          </w:p>
        </w:tc>
      </w:tr>
      <w:tr w:rsidR="003163BB" w:rsidRPr="005F7F1B" w:rsidDel="00162406" w14:paraId="656F7095" w14:textId="77777777" w:rsidTr="00526310">
        <w:trPr>
          <w:trHeight w:val="320"/>
          <w:del w:id="136"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3BE196E5" w14:textId="77777777" w:rsidR="003163BB" w:rsidRPr="005F7F1B" w:rsidDel="00162406" w:rsidRDefault="003163BB" w:rsidP="00526310">
            <w:pPr>
              <w:jc w:val="center"/>
              <w:rPr>
                <w:del w:id="137" w:author="Gunn, Joseph (MU-Student)" w:date="2017-04-07T11:29:00Z"/>
                <w:rFonts w:ascii="Calibri" w:eastAsia="Times New Roman" w:hAnsi="Calibri" w:cs="Times New Roman"/>
                <w:i/>
                <w:iCs/>
                <w:color w:val="000000"/>
              </w:rPr>
            </w:pPr>
            <w:del w:id="138" w:author="Gunn, Joseph (MU-Student)" w:date="2017-04-07T11:29:00Z">
              <w:r w:rsidRPr="005F7F1B" w:rsidDel="00162406">
                <w:rPr>
                  <w:rFonts w:ascii="Calibri" w:eastAsia="Times New Roman" w:hAnsi="Calibri" w:cs="Times New Roman"/>
                  <w:i/>
                  <w:iCs/>
                  <w:color w:val="000000"/>
                </w:rPr>
                <w:delText>Mdo 7</w:delText>
              </w:r>
            </w:del>
          </w:p>
        </w:tc>
        <w:tc>
          <w:tcPr>
            <w:tcW w:w="900" w:type="dxa"/>
            <w:tcBorders>
              <w:top w:val="nil"/>
              <w:left w:val="nil"/>
              <w:bottom w:val="single" w:sz="4" w:space="0" w:color="auto"/>
              <w:right w:val="single" w:sz="4" w:space="0" w:color="auto"/>
            </w:tcBorders>
            <w:shd w:val="clear" w:color="auto" w:fill="auto"/>
            <w:noWrap/>
            <w:vAlign w:val="center"/>
            <w:hideMark/>
          </w:tcPr>
          <w:p w14:paraId="5866A6EE" w14:textId="77777777" w:rsidR="003163BB" w:rsidRPr="005F7F1B" w:rsidDel="00162406" w:rsidRDefault="003163BB" w:rsidP="00526310">
            <w:pPr>
              <w:jc w:val="center"/>
              <w:rPr>
                <w:del w:id="139" w:author="Gunn, Joseph (MU-Student)" w:date="2017-04-07T11:29:00Z"/>
                <w:rFonts w:ascii="Calibri" w:eastAsia="Times New Roman" w:hAnsi="Calibri" w:cs="Times New Roman"/>
                <w:color w:val="000000"/>
              </w:rPr>
            </w:pPr>
            <w:del w:id="140" w:author="Gunn, Joseph (MU-Student)" w:date="2017-04-07T11:29:00Z">
              <w:r w:rsidRPr="005F7F1B" w:rsidDel="00162406">
                <w:rPr>
                  <w:rFonts w:ascii="Calibri" w:eastAsia="Times New Roman" w:hAnsi="Calibri" w:cs="Times New Roman"/>
                  <w:color w:val="000000"/>
                </w:rPr>
                <w:delText>2</w:delText>
              </w:r>
            </w:del>
          </w:p>
        </w:tc>
        <w:tc>
          <w:tcPr>
            <w:tcW w:w="990" w:type="dxa"/>
            <w:tcBorders>
              <w:top w:val="nil"/>
              <w:left w:val="nil"/>
              <w:bottom w:val="single" w:sz="4" w:space="0" w:color="auto"/>
              <w:right w:val="single" w:sz="4" w:space="0" w:color="auto"/>
            </w:tcBorders>
            <w:shd w:val="clear" w:color="auto" w:fill="auto"/>
            <w:noWrap/>
            <w:vAlign w:val="center"/>
            <w:hideMark/>
          </w:tcPr>
          <w:p w14:paraId="751EED32" w14:textId="77777777" w:rsidR="003163BB" w:rsidRPr="005F7F1B" w:rsidDel="00162406" w:rsidRDefault="003163BB" w:rsidP="00526310">
            <w:pPr>
              <w:jc w:val="center"/>
              <w:rPr>
                <w:del w:id="141" w:author="Gunn, Joseph (MU-Student)" w:date="2017-04-07T11:29:00Z"/>
                <w:rFonts w:ascii="Calibri" w:eastAsia="Times New Roman" w:hAnsi="Calibri" w:cs="Times New Roman"/>
                <w:color w:val="000000"/>
              </w:rPr>
            </w:pPr>
            <w:del w:id="142"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3E7E9738" w14:textId="77777777" w:rsidR="003163BB" w:rsidRPr="005F7F1B" w:rsidDel="00162406" w:rsidRDefault="003163BB" w:rsidP="00526310">
            <w:pPr>
              <w:jc w:val="center"/>
              <w:rPr>
                <w:del w:id="143" w:author="Gunn, Joseph (MU-Student)" w:date="2017-04-07T11:29:00Z"/>
                <w:rFonts w:ascii="Calibri" w:eastAsia="Times New Roman" w:hAnsi="Calibri" w:cs="Times New Roman"/>
                <w:color w:val="000000"/>
              </w:rPr>
            </w:pPr>
            <w:del w:id="144" w:author="Gunn, Joseph (MU-Student)" w:date="2017-04-07T11:29:00Z">
              <w:r w:rsidRPr="005F7F1B" w:rsidDel="00162406">
                <w:rPr>
                  <w:rFonts w:ascii="Calibri" w:eastAsia="Times New Roman" w:hAnsi="Calibri" w:cs="Times New Roman"/>
                  <w:color w:val="000000"/>
                </w:rPr>
                <w:delText>Vic</w:delText>
              </w:r>
            </w:del>
          </w:p>
        </w:tc>
        <w:tc>
          <w:tcPr>
            <w:tcW w:w="810" w:type="dxa"/>
            <w:tcBorders>
              <w:top w:val="nil"/>
              <w:left w:val="nil"/>
              <w:bottom w:val="single" w:sz="4" w:space="0" w:color="auto"/>
              <w:right w:val="single" w:sz="4" w:space="0" w:color="auto"/>
            </w:tcBorders>
            <w:shd w:val="clear" w:color="auto" w:fill="auto"/>
            <w:noWrap/>
            <w:vAlign w:val="center"/>
            <w:hideMark/>
          </w:tcPr>
          <w:p w14:paraId="197C0328" w14:textId="77777777" w:rsidR="003163BB" w:rsidRPr="005F7F1B" w:rsidDel="00162406" w:rsidRDefault="003163BB" w:rsidP="00526310">
            <w:pPr>
              <w:jc w:val="center"/>
              <w:rPr>
                <w:del w:id="145" w:author="Gunn, Joseph (MU-Student)" w:date="2017-04-07T11:29:00Z"/>
                <w:rFonts w:ascii="Calibri" w:eastAsia="Times New Roman" w:hAnsi="Calibri" w:cs="Times New Roman"/>
                <w:color w:val="000000"/>
              </w:rPr>
            </w:pPr>
            <w:del w:id="146" w:author="Gunn, Joseph (MU-Student)" w:date="2017-04-07T11:29:00Z">
              <w:r w:rsidRPr="005F7F1B" w:rsidDel="00162406">
                <w:rPr>
                  <w:rFonts w:ascii="Calibri" w:eastAsia="Times New Roman" w:hAnsi="Calibri" w:cs="Times New Roman"/>
                  <w:color w:val="000000"/>
                </w:rPr>
                <w:delText>162</w:delText>
              </w:r>
            </w:del>
          </w:p>
        </w:tc>
        <w:tc>
          <w:tcPr>
            <w:tcW w:w="810" w:type="dxa"/>
            <w:tcBorders>
              <w:top w:val="nil"/>
              <w:left w:val="nil"/>
              <w:bottom w:val="single" w:sz="4" w:space="0" w:color="auto"/>
              <w:right w:val="single" w:sz="4" w:space="0" w:color="auto"/>
            </w:tcBorders>
            <w:shd w:val="clear" w:color="auto" w:fill="auto"/>
            <w:noWrap/>
            <w:vAlign w:val="center"/>
            <w:hideMark/>
          </w:tcPr>
          <w:p w14:paraId="4591D7C5" w14:textId="77777777" w:rsidR="003163BB" w:rsidRPr="005F7F1B" w:rsidDel="00162406" w:rsidRDefault="003163BB" w:rsidP="00526310">
            <w:pPr>
              <w:jc w:val="center"/>
              <w:rPr>
                <w:del w:id="147" w:author="Gunn, Joseph (MU-Student)" w:date="2017-04-07T11:29:00Z"/>
                <w:rFonts w:ascii="Calibri" w:eastAsia="Times New Roman" w:hAnsi="Calibri" w:cs="Times New Roman"/>
                <w:color w:val="000000"/>
              </w:rPr>
            </w:pPr>
            <w:del w:id="148" w:author="Gunn, Joseph (MU-Student)" w:date="2017-04-07T11:29:00Z">
              <w:r w:rsidRPr="005F7F1B" w:rsidDel="00162406">
                <w:rPr>
                  <w:rFonts w:ascii="Calibri" w:eastAsia="Times New Roman" w:hAnsi="Calibri" w:cs="Times New Roman"/>
                  <w:color w:val="000000"/>
                </w:rPr>
                <w:delText>182</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070F69ED" w14:textId="77777777" w:rsidR="003163BB" w:rsidDel="00162406" w:rsidRDefault="003163BB" w:rsidP="00526310">
            <w:pPr>
              <w:rPr>
                <w:del w:id="149" w:author="Gunn, Joseph (MU-Student)" w:date="2017-04-07T11:29:00Z"/>
                <w:rFonts w:ascii="Calibri" w:eastAsia="Times New Roman" w:hAnsi="Calibri" w:cs="Times New Roman"/>
                <w:color w:val="000000"/>
              </w:rPr>
            </w:pPr>
            <w:del w:id="150" w:author="Gunn, Joseph (MU-Student)" w:date="2017-04-07T11:29:00Z">
              <w:r w:rsidRPr="005F7F1B" w:rsidDel="00162406">
                <w:rPr>
                  <w:rFonts w:ascii="Calibri" w:eastAsia="Times New Roman" w:hAnsi="Calibri" w:cs="Times New Roman"/>
                  <w:color w:val="000000"/>
                </w:rPr>
                <w:delText>TCAAACGCACCTTCACTGAC</w:delText>
              </w:r>
            </w:del>
          </w:p>
          <w:p w14:paraId="755F55E7" w14:textId="77777777" w:rsidR="003163BB" w:rsidRPr="005F7F1B" w:rsidDel="00162406" w:rsidRDefault="003163BB" w:rsidP="00526310">
            <w:pPr>
              <w:rPr>
                <w:del w:id="151" w:author="Gunn, Joseph (MU-Student)" w:date="2017-04-07T11:29:00Z"/>
                <w:rFonts w:ascii="Calibri" w:eastAsia="Times New Roman" w:hAnsi="Calibri" w:cs="Times New Roman"/>
                <w:color w:val="000000"/>
              </w:rPr>
            </w:pPr>
            <w:del w:id="152" w:author="Gunn, Joseph (MU-Student)" w:date="2017-04-07T11:29:00Z">
              <w:r w:rsidRPr="005F7F1B" w:rsidDel="00162406">
                <w:rPr>
                  <w:rFonts w:ascii="Calibri" w:eastAsia="Times New Roman" w:hAnsi="Calibri" w:cs="Times New Roman"/>
                  <w:color w:val="000000"/>
                </w:rPr>
                <w:delText>GTCACTCCCATCATGCTCCT</w:delText>
              </w:r>
            </w:del>
          </w:p>
        </w:tc>
      </w:tr>
      <w:tr w:rsidR="003163BB" w:rsidRPr="005F7F1B" w:rsidDel="00162406" w14:paraId="096DA041" w14:textId="77777777" w:rsidTr="00526310">
        <w:trPr>
          <w:trHeight w:val="320"/>
          <w:del w:id="153"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7F3EF318" w14:textId="77777777" w:rsidR="003163BB" w:rsidRPr="005F7F1B" w:rsidDel="00162406" w:rsidRDefault="003163BB" w:rsidP="00526310">
            <w:pPr>
              <w:jc w:val="center"/>
              <w:rPr>
                <w:del w:id="154" w:author="Gunn, Joseph (MU-Student)" w:date="2017-04-07T11:29:00Z"/>
                <w:rFonts w:ascii="Calibri" w:eastAsia="Times New Roman" w:hAnsi="Calibri" w:cs="Times New Roman"/>
                <w:i/>
                <w:iCs/>
                <w:color w:val="000000"/>
              </w:rPr>
            </w:pPr>
            <w:del w:id="155" w:author="Gunn, Joseph (MU-Student)" w:date="2017-04-07T11:29:00Z">
              <w:r w:rsidRPr="005F7F1B" w:rsidDel="00162406">
                <w:rPr>
                  <w:rFonts w:ascii="Calibri" w:eastAsia="Times New Roman" w:hAnsi="Calibri" w:cs="Times New Roman"/>
                  <w:i/>
                  <w:iCs/>
                  <w:color w:val="000000"/>
                </w:rPr>
                <w:delText>Mdo 8</w:delText>
              </w:r>
            </w:del>
          </w:p>
        </w:tc>
        <w:tc>
          <w:tcPr>
            <w:tcW w:w="900" w:type="dxa"/>
            <w:tcBorders>
              <w:top w:val="nil"/>
              <w:left w:val="nil"/>
              <w:bottom w:val="single" w:sz="4" w:space="0" w:color="auto"/>
              <w:right w:val="single" w:sz="4" w:space="0" w:color="auto"/>
            </w:tcBorders>
            <w:shd w:val="clear" w:color="auto" w:fill="auto"/>
            <w:noWrap/>
            <w:vAlign w:val="center"/>
            <w:hideMark/>
          </w:tcPr>
          <w:p w14:paraId="2D00E04C" w14:textId="77777777" w:rsidR="003163BB" w:rsidRPr="005F7F1B" w:rsidDel="00162406" w:rsidRDefault="003163BB" w:rsidP="00526310">
            <w:pPr>
              <w:jc w:val="center"/>
              <w:rPr>
                <w:del w:id="156" w:author="Gunn, Joseph (MU-Student)" w:date="2017-04-07T11:29:00Z"/>
                <w:rFonts w:ascii="Calibri" w:eastAsia="Times New Roman" w:hAnsi="Calibri" w:cs="Times New Roman"/>
                <w:color w:val="000000"/>
              </w:rPr>
            </w:pPr>
            <w:del w:id="157" w:author="Gunn, Joseph (MU-Student)" w:date="2017-04-07T11:29:00Z">
              <w:r w:rsidRPr="005F7F1B" w:rsidDel="00162406">
                <w:rPr>
                  <w:rFonts w:ascii="Calibri" w:eastAsia="Times New Roman" w:hAnsi="Calibri" w:cs="Times New Roman"/>
                  <w:color w:val="000000"/>
                </w:rPr>
                <w:delText>8</w:delText>
              </w:r>
            </w:del>
          </w:p>
        </w:tc>
        <w:tc>
          <w:tcPr>
            <w:tcW w:w="990" w:type="dxa"/>
            <w:tcBorders>
              <w:top w:val="nil"/>
              <w:left w:val="nil"/>
              <w:bottom w:val="single" w:sz="4" w:space="0" w:color="auto"/>
              <w:right w:val="single" w:sz="4" w:space="0" w:color="auto"/>
            </w:tcBorders>
            <w:shd w:val="clear" w:color="auto" w:fill="auto"/>
            <w:noWrap/>
            <w:vAlign w:val="center"/>
            <w:hideMark/>
          </w:tcPr>
          <w:p w14:paraId="15A991C3" w14:textId="77777777" w:rsidR="003163BB" w:rsidRPr="005F7F1B" w:rsidDel="00162406" w:rsidRDefault="003163BB" w:rsidP="00526310">
            <w:pPr>
              <w:jc w:val="center"/>
              <w:rPr>
                <w:del w:id="158" w:author="Gunn, Joseph (MU-Student)" w:date="2017-04-07T11:29:00Z"/>
                <w:rFonts w:ascii="Calibri" w:eastAsia="Times New Roman" w:hAnsi="Calibri" w:cs="Times New Roman"/>
                <w:color w:val="000000"/>
              </w:rPr>
            </w:pPr>
            <w:del w:id="159"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2549AAA0" w14:textId="77777777" w:rsidR="003163BB" w:rsidRPr="005F7F1B" w:rsidDel="00162406" w:rsidRDefault="003163BB" w:rsidP="00526310">
            <w:pPr>
              <w:jc w:val="center"/>
              <w:rPr>
                <w:del w:id="160" w:author="Gunn, Joseph (MU-Student)" w:date="2017-04-07T11:29:00Z"/>
                <w:rFonts w:ascii="Calibri" w:eastAsia="Times New Roman" w:hAnsi="Calibri" w:cs="Times New Roman"/>
                <w:color w:val="000000"/>
              </w:rPr>
            </w:pPr>
            <w:del w:id="161" w:author="Gunn, Joseph (MU-Student)" w:date="2017-04-07T11:29:00Z">
              <w:r w:rsidRPr="005F7F1B" w:rsidDel="00162406">
                <w:rPr>
                  <w:rFonts w:ascii="Calibri" w:eastAsia="Times New Roman" w:hAnsi="Calibri" w:cs="Times New Roman"/>
                  <w:color w:val="000000"/>
                </w:rPr>
                <w:delText>Fam</w:delText>
              </w:r>
            </w:del>
          </w:p>
        </w:tc>
        <w:tc>
          <w:tcPr>
            <w:tcW w:w="810" w:type="dxa"/>
            <w:tcBorders>
              <w:top w:val="nil"/>
              <w:left w:val="nil"/>
              <w:bottom w:val="single" w:sz="4" w:space="0" w:color="auto"/>
              <w:right w:val="single" w:sz="4" w:space="0" w:color="auto"/>
            </w:tcBorders>
            <w:shd w:val="clear" w:color="auto" w:fill="auto"/>
            <w:noWrap/>
            <w:vAlign w:val="center"/>
            <w:hideMark/>
          </w:tcPr>
          <w:p w14:paraId="16238C3A" w14:textId="77777777" w:rsidR="003163BB" w:rsidRPr="005F7F1B" w:rsidDel="00162406" w:rsidRDefault="003163BB" w:rsidP="00526310">
            <w:pPr>
              <w:jc w:val="center"/>
              <w:rPr>
                <w:del w:id="162" w:author="Gunn, Joseph (MU-Student)" w:date="2017-04-07T11:29:00Z"/>
                <w:rFonts w:ascii="Calibri" w:eastAsia="Times New Roman" w:hAnsi="Calibri" w:cs="Times New Roman"/>
                <w:color w:val="000000"/>
              </w:rPr>
            </w:pPr>
            <w:del w:id="163" w:author="Gunn, Joseph (MU-Student)" w:date="2017-04-07T11:29:00Z">
              <w:r w:rsidRPr="005F7F1B" w:rsidDel="00162406">
                <w:rPr>
                  <w:rFonts w:ascii="Calibri" w:eastAsia="Times New Roman" w:hAnsi="Calibri" w:cs="Times New Roman"/>
                  <w:color w:val="000000"/>
                </w:rPr>
                <w:delText>210</w:delText>
              </w:r>
            </w:del>
          </w:p>
        </w:tc>
        <w:tc>
          <w:tcPr>
            <w:tcW w:w="810" w:type="dxa"/>
            <w:tcBorders>
              <w:top w:val="nil"/>
              <w:left w:val="nil"/>
              <w:bottom w:val="single" w:sz="4" w:space="0" w:color="auto"/>
              <w:right w:val="single" w:sz="4" w:space="0" w:color="auto"/>
            </w:tcBorders>
            <w:shd w:val="clear" w:color="auto" w:fill="auto"/>
            <w:noWrap/>
            <w:vAlign w:val="center"/>
            <w:hideMark/>
          </w:tcPr>
          <w:p w14:paraId="6CC74736" w14:textId="77777777" w:rsidR="003163BB" w:rsidRPr="005F7F1B" w:rsidDel="00162406" w:rsidRDefault="003163BB" w:rsidP="00526310">
            <w:pPr>
              <w:jc w:val="center"/>
              <w:rPr>
                <w:del w:id="164" w:author="Gunn, Joseph (MU-Student)" w:date="2017-04-07T11:29:00Z"/>
                <w:rFonts w:ascii="Calibri" w:eastAsia="Times New Roman" w:hAnsi="Calibri" w:cs="Times New Roman"/>
                <w:color w:val="000000"/>
              </w:rPr>
            </w:pPr>
            <w:del w:id="165" w:author="Gunn, Joseph (MU-Student)" w:date="2017-04-07T11:29:00Z">
              <w:r w:rsidRPr="005F7F1B" w:rsidDel="00162406">
                <w:rPr>
                  <w:rFonts w:ascii="Calibri" w:eastAsia="Times New Roman" w:hAnsi="Calibri" w:cs="Times New Roman"/>
                  <w:color w:val="000000"/>
                </w:rPr>
                <w:delText>230</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3403E106" w14:textId="77777777" w:rsidR="003163BB" w:rsidDel="00162406" w:rsidRDefault="003163BB" w:rsidP="00526310">
            <w:pPr>
              <w:rPr>
                <w:del w:id="166" w:author="Gunn, Joseph (MU-Student)" w:date="2017-04-07T11:29:00Z"/>
                <w:rFonts w:ascii="Calibri" w:eastAsia="Times New Roman" w:hAnsi="Calibri" w:cs="Times New Roman"/>
                <w:color w:val="000000"/>
              </w:rPr>
            </w:pPr>
            <w:del w:id="167" w:author="Gunn, Joseph (MU-Student)" w:date="2017-04-07T11:29:00Z">
              <w:r w:rsidRPr="005F7F1B" w:rsidDel="00162406">
                <w:rPr>
                  <w:rFonts w:ascii="Calibri" w:eastAsia="Times New Roman" w:hAnsi="Calibri" w:cs="Times New Roman"/>
                  <w:color w:val="000000"/>
                </w:rPr>
                <w:delText>GTGAGGACCAGCCAAAATGT</w:delText>
              </w:r>
            </w:del>
          </w:p>
          <w:p w14:paraId="13DC6725" w14:textId="77777777" w:rsidR="003163BB" w:rsidRPr="005F7F1B" w:rsidDel="00162406" w:rsidRDefault="003163BB" w:rsidP="00526310">
            <w:pPr>
              <w:rPr>
                <w:del w:id="168" w:author="Gunn, Joseph (MU-Student)" w:date="2017-04-07T11:29:00Z"/>
                <w:rFonts w:ascii="Calibri" w:eastAsia="Times New Roman" w:hAnsi="Calibri" w:cs="Times New Roman"/>
                <w:color w:val="000000"/>
              </w:rPr>
            </w:pPr>
            <w:del w:id="169" w:author="Gunn, Joseph (MU-Student)" w:date="2017-04-07T11:29:00Z">
              <w:r w:rsidRPr="005F7F1B" w:rsidDel="00162406">
                <w:rPr>
                  <w:rFonts w:ascii="Calibri" w:eastAsia="Times New Roman" w:hAnsi="Calibri" w:cs="Times New Roman"/>
                  <w:color w:val="000000"/>
                </w:rPr>
                <w:delText>GGAAGATTGAGGTCCCAACA</w:delText>
              </w:r>
            </w:del>
          </w:p>
        </w:tc>
      </w:tr>
      <w:tr w:rsidR="003163BB" w:rsidRPr="005F7F1B" w:rsidDel="00162406" w14:paraId="2C8B0E00" w14:textId="77777777" w:rsidTr="00526310">
        <w:trPr>
          <w:trHeight w:val="320"/>
          <w:del w:id="170"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4DA99EBA" w14:textId="77777777" w:rsidR="003163BB" w:rsidRPr="005F7F1B" w:rsidDel="00162406" w:rsidRDefault="003163BB" w:rsidP="00526310">
            <w:pPr>
              <w:jc w:val="center"/>
              <w:rPr>
                <w:del w:id="171" w:author="Gunn, Joseph (MU-Student)" w:date="2017-04-07T11:29:00Z"/>
                <w:rFonts w:ascii="Calibri" w:eastAsia="Times New Roman" w:hAnsi="Calibri" w:cs="Times New Roman"/>
                <w:i/>
                <w:iCs/>
                <w:color w:val="000000"/>
              </w:rPr>
            </w:pPr>
            <w:del w:id="172" w:author="Gunn, Joseph (MU-Student)" w:date="2017-04-07T11:29:00Z">
              <w:r w:rsidRPr="005F7F1B" w:rsidDel="00162406">
                <w:rPr>
                  <w:rFonts w:ascii="Calibri" w:eastAsia="Times New Roman" w:hAnsi="Calibri" w:cs="Times New Roman"/>
                  <w:i/>
                  <w:iCs/>
                  <w:color w:val="000000"/>
                </w:rPr>
                <w:delText>Mdo 9</w:delText>
              </w:r>
            </w:del>
          </w:p>
        </w:tc>
        <w:tc>
          <w:tcPr>
            <w:tcW w:w="900" w:type="dxa"/>
            <w:tcBorders>
              <w:top w:val="nil"/>
              <w:left w:val="nil"/>
              <w:bottom w:val="single" w:sz="4" w:space="0" w:color="auto"/>
              <w:right w:val="single" w:sz="4" w:space="0" w:color="auto"/>
            </w:tcBorders>
            <w:shd w:val="clear" w:color="auto" w:fill="auto"/>
            <w:noWrap/>
            <w:vAlign w:val="center"/>
            <w:hideMark/>
          </w:tcPr>
          <w:p w14:paraId="7F3B197D" w14:textId="77777777" w:rsidR="003163BB" w:rsidRPr="005F7F1B" w:rsidDel="00162406" w:rsidRDefault="003163BB" w:rsidP="00526310">
            <w:pPr>
              <w:jc w:val="center"/>
              <w:rPr>
                <w:del w:id="173" w:author="Gunn, Joseph (MU-Student)" w:date="2017-04-07T11:29:00Z"/>
                <w:rFonts w:ascii="Calibri" w:eastAsia="Times New Roman" w:hAnsi="Calibri" w:cs="Times New Roman"/>
                <w:color w:val="000000"/>
              </w:rPr>
            </w:pPr>
            <w:del w:id="174" w:author="Gunn, Joseph (MU-Student)" w:date="2017-04-07T11:29:00Z">
              <w:r w:rsidRPr="005F7F1B" w:rsidDel="00162406">
                <w:rPr>
                  <w:rFonts w:ascii="Calibri" w:eastAsia="Times New Roman" w:hAnsi="Calibri" w:cs="Times New Roman"/>
                  <w:color w:val="000000"/>
                </w:rPr>
                <w:delText>5</w:delText>
              </w:r>
            </w:del>
          </w:p>
        </w:tc>
        <w:tc>
          <w:tcPr>
            <w:tcW w:w="990" w:type="dxa"/>
            <w:tcBorders>
              <w:top w:val="nil"/>
              <w:left w:val="nil"/>
              <w:bottom w:val="single" w:sz="4" w:space="0" w:color="auto"/>
              <w:right w:val="single" w:sz="4" w:space="0" w:color="auto"/>
            </w:tcBorders>
            <w:shd w:val="clear" w:color="auto" w:fill="auto"/>
            <w:noWrap/>
            <w:vAlign w:val="center"/>
            <w:hideMark/>
          </w:tcPr>
          <w:p w14:paraId="194DBB09" w14:textId="77777777" w:rsidR="003163BB" w:rsidRPr="005F7F1B" w:rsidDel="00162406" w:rsidRDefault="003163BB" w:rsidP="00526310">
            <w:pPr>
              <w:jc w:val="center"/>
              <w:rPr>
                <w:del w:id="175" w:author="Gunn, Joseph (MU-Student)" w:date="2017-04-07T11:29:00Z"/>
                <w:rFonts w:ascii="Calibri" w:eastAsia="Times New Roman" w:hAnsi="Calibri" w:cs="Times New Roman"/>
                <w:color w:val="000000"/>
              </w:rPr>
            </w:pPr>
            <w:del w:id="176"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560D0E07" w14:textId="77777777" w:rsidR="003163BB" w:rsidRPr="005F7F1B" w:rsidDel="00162406" w:rsidRDefault="003163BB" w:rsidP="00526310">
            <w:pPr>
              <w:jc w:val="center"/>
              <w:rPr>
                <w:del w:id="177" w:author="Gunn, Joseph (MU-Student)" w:date="2017-04-07T11:29:00Z"/>
                <w:rFonts w:ascii="Calibri" w:eastAsia="Times New Roman" w:hAnsi="Calibri" w:cs="Times New Roman"/>
                <w:color w:val="000000"/>
              </w:rPr>
            </w:pPr>
            <w:del w:id="178" w:author="Gunn, Joseph (MU-Student)" w:date="2017-04-07T11:29:00Z">
              <w:r w:rsidRPr="005F7F1B" w:rsidDel="00162406">
                <w:rPr>
                  <w:rFonts w:ascii="Calibri" w:eastAsia="Times New Roman" w:hAnsi="Calibri" w:cs="Times New Roman"/>
                  <w:color w:val="000000"/>
                </w:rPr>
                <w:delText>Fam</w:delText>
              </w:r>
            </w:del>
          </w:p>
        </w:tc>
        <w:tc>
          <w:tcPr>
            <w:tcW w:w="810" w:type="dxa"/>
            <w:tcBorders>
              <w:top w:val="nil"/>
              <w:left w:val="nil"/>
              <w:bottom w:val="single" w:sz="4" w:space="0" w:color="auto"/>
              <w:right w:val="single" w:sz="4" w:space="0" w:color="auto"/>
            </w:tcBorders>
            <w:shd w:val="clear" w:color="auto" w:fill="auto"/>
            <w:noWrap/>
            <w:vAlign w:val="center"/>
            <w:hideMark/>
          </w:tcPr>
          <w:p w14:paraId="4DE00081" w14:textId="77777777" w:rsidR="003163BB" w:rsidRPr="005F7F1B" w:rsidDel="00162406" w:rsidRDefault="003163BB" w:rsidP="00526310">
            <w:pPr>
              <w:jc w:val="center"/>
              <w:rPr>
                <w:del w:id="179" w:author="Gunn, Joseph (MU-Student)" w:date="2017-04-07T11:29:00Z"/>
                <w:rFonts w:ascii="Calibri" w:eastAsia="Times New Roman" w:hAnsi="Calibri" w:cs="Times New Roman"/>
                <w:color w:val="000000"/>
              </w:rPr>
            </w:pPr>
            <w:del w:id="180" w:author="Gunn, Joseph (MU-Student)" w:date="2017-04-07T11:29:00Z">
              <w:r w:rsidRPr="005F7F1B" w:rsidDel="00162406">
                <w:rPr>
                  <w:rFonts w:ascii="Calibri" w:eastAsia="Times New Roman" w:hAnsi="Calibri" w:cs="Times New Roman"/>
                  <w:color w:val="000000"/>
                </w:rPr>
                <w:delText>116</w:delText>
              </w:r>
            </w:del>
          </w:p>
        </w:tc>
        <w:tc>
          <w:tcPr>
            <w:tcW w:w="810" w:type="dxa"/>
            <w:tcBorders>
              <w:top w:val="nil"/>
              <w:left w:val="nil"/>
              <w:bottom w:val="single" w:sz="4" w:space="0" w:color="auto"/>
              <w:right w:val="single" w:sz="4" w:space="0" w:color="auto"/>
            </w:tcBorders>
            <w:shd w:val="clear" w:color="auto" w:fill="auto"/>
            <w:noWrap/>
            <w:vAlign w:val="center"/>
            <w:hideMark/>
          </w:tcPr>
          <w:p w14:paraId="2580262A" w14:textId="77777777" w:rsidR="003163BB" w:rsidRPr="005F7F1B" w:rsidDel="00162406" w:rsidRDefault="003163BB" w:rsidP="00526310">
            <w:pPr>
              <w:jc w:val="center"/>
              <w:rPr>
                <w:del w:id="181" w:author="Gunn, Joseph (MU-Student)" w:date="2017-04-07T11:29:00Z"/>
                <w:rFonts w:ascii="Calibri" w:eastAsia="Times New Roman" w:hAnsi="Calibri" w:cs="Times New Roman"/>
                <w:color w:val="000000"/>
              </w:rPr>
            </w:pPr>
            <w:del w:id="182" w:author="Gunn, Joseph (MU-Student)" w:date="2017-04-07T11:29:00Z">
              <w:r w:rsidRPr="005F7F1B" w:rsidDel="00162406">
                <w:rPr>
                  <w:rFonts w:ascii="Calibri" w:eastAsia="Times New Roman" w:hAnsi="Calibri" w:cs="Times New Roman"/>
                  <w:color w:val="000000"/>
                </w:rPr>
                <w:delText>136</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4044CFCE" w14:textId="77777777" w:rsidR="003163BB" w:rsidDel="00162406" w:rsidRDefault="003163BB" w:rsidP="00526310">
            <w:pPr>
              <w:rPr>
                <w:del w:id="183" w:author="Gunn, Joseph (MU-Student)" w:date="2017-04-07T11:29:00Z"/>
                <w:rFonts w:ascii="Calibri" w:eastAsia="Times New Roman" w:hAnsi="Calibri" w:cs="Times New Roman"/>
                <w:color w:val="000000"/>
              </w:rPr>
            </w:pPr>
            <w:del w:id="184" w:author="Gunn, Joseph (MU-Student)" w:date="2017-04-07T11:29:00Z">
              <w:r w:rsidRPr="005F7F1B" w:rsidDel="00162406">
                <w:rPr>
                  <w:rFonts w:ascii="Calibri" w:eastAsia="Times New Roman" w:hAnsi="Calibri" w:cs="Times New Roman"/>
                  <w:color w:val="000000"/>
                </w:rPr>
                <w:delText>TTTGATGGGCGTTTTGTGTA</w:delText>
              </w:r>
            </w:del>
          </w:p>
          <w:p w14:paraId="2AE4F4AB" w14:textId="77777777" w:rsidR="003163BB" w:rsidRPr="005F7F1B" w:rsidDel="00162406" w:rsidRDefault="003163BB" w:rsidP="00526310">
            <w:pPr>
              <w:rPr>
                <w:del w:id="185" w:author="Gunn, Joseph (MU-Student)" w:date="2017-04-07T11:29:00Z"/>
                <w:rFonts w:ascii="Calibri" w:eastAsia="Times New Roman" w:hAnsi="Calibri" w:cs="Times New Roman"/>
                <w:color w:val="000000"/>
              </w:rPr>
            </w:pPr>
            <w:del w:id="186" w:author="Gunn, Joseph (MU-Student)" w:date="2017-04-07T11:29:00Z">
              <w:r w:rsidRPr="005F7F1B" w:rsidDel="00162406">
                <w:rPr>
                  <w:rFonts w:ascii="Calibri" w:eastAsia="Times New Roman" w:hAnsi="Calibri" w:cs="Times New Roman"/>
                  <w:color w:val="000000"/>
                </w:rPr>
                <w:delText>GACCGGTCCTGCATATGATT</w:delText>
              </w:r>
            </w:del>
          </w:p>
        </w:tc>
      </w:tr>
      <w:tr w:rsidR="003163BB" w:rsidRPr="005F7F1B" w:rsidDel="00162406" w14:paraId="026D2771" w14:textId="77777777" w:rsidTr="00526310">
        <w:trPr>
          <w:trHeight w:val="320"/>
          <w:del w:id="187"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6DA4F395" w14:textId="77777777" w:rsidR="003163BB" w:rsidRPr="005F7F1B" w:rsidDel="00162406" w:rsidRDefault="003163BB" w:rsidP="00526310">
            <w:pPr>
              <w:jc w:val="center"/>
              <w:rPr>
                <w:del w:id="188" w:author="Gunn, Joseph (MU-Student)" w:date="2017-04-07T11:29:00Z"/>
                <w:rFonts w:ascii="Calibri" w:eastAsia="Times New Roman" w:hAnsi="Calibri" w:cs="Times New Roman"/>
                <w:i/>
                <w:iCs/>
                <w:color w:val="000000"/>
              </w:rPr>
            </w:pPr>
            <w:del w:id="189" w:author="Gunn, Joseph (MU-Student)" w:date="2017-04-07T11:29:00Z">
              <w:r w:rsidRPr="005F7F1B" w:rsidDel="00162406">
                <w:rPr>
                  <w:rFonts w:ascii="Calibri" w:eastAsia="Times New Roman" w:hAnsi="Calibri" w:cs="Times New Roman"/>
                  <w:i/>
                  <w:iCs/>
                  <w:color w:val="000000"/>
                </w:rPr>
                <w:delText>Mdo 10</w:delText>
              </w:r>
            </w:del>
          </w:p>
        </w:tc>
        <w:tc>
          <w:tcPr>
            <w:tcW w:w="900" w:type="dxa"/>
            <w:tcBorders>
              <w:top w:val="nil"/>
              <w:left w:val="nil"/>
              <w:bottom w:val="single" w:sz="4" w:space="0" w:color="auto"/>
              <w:right w:val="single" w:sz="4" w:space="0" w:color="auto"/>
            </w:tcBorders>
            <w:shd w:val="clear" w:color="auto" w:fill="auto"/>
            <w:noWrap/>
            <w:vAlign w:val="center"/>
            <w:hideMark/>
          </w:tcPr>
          <w:p w14:paraId="6C21964F" w14:textId="77777777" w:rsidR="003163BB" w:rsidRPr="005F7F1B" w:rsidDel="00162406" w:rsidRDefault="003163BB" w:rsidP="00526310">
            <w:pPr>
              <w:jc w:val="center"/>
              <w:rPr>
                <w:del w:id="190" w:author="Gunn, Joseph (MU-Student)" w:date="2017-04-07T11:29:00Z"/>
                <w:rFonts w:ascii="Calibri" w:eastAsia="Times New Roman" w:hAnsi="Calibri" w:cs="Times New Roman"/>
                <w:color w:val="000000"/>
              </w:rPr>
            </w:pPr>
            <w:del w:id="191" w:author="Gunn, Joseph (MU-Student)" w:date="2017-04-07T11:29:00Z">
              <w:r w:rsidRPr="005F7F1B" w:rsidDel="00162406">
                <w:rPr>
                  <w:rFonts w:ascii="Calibri" w:eastAsia="Times New Roman" w:hAnsi="Calibri" w:cs="Times New Roman"/>
                  <w:color w:val="000000"/>
                </w:rPr>
                <w:delText>2</w:delText>
              </w:r>
            </w:del>
          </w:p>
        </w:tc>
        <w:tc>
          <w:tcPr>
            <w:tcW w:w="990" w:type="dxa"/>
            <w:tcBorders>
              <w:top w:val="nil"/>
              <w:left w:val="nil"/>
              <w:bottom w:val="single" w:sz="4" w:space="0" w:color="auto"/>
              <w:right w:val="single" w:sz="4" w:space="0" w:color="auto"/>
            </w:tcBorders>
            <w:shd w:val="clear" w:color="auto" w:fill="auto"/>
            <w:noWrap/>
            <w:vAlign w:val="center"/>
            <w:hideMark/>
          </w:tcPr>
          <w:p w14:paraId="5F904637" w14:textId="77777777" w:rsidR="003163BB" w:rsidRPr="005F7F1B" w:rsidDel="00162406" w:rsidRDefault="003163BB" w:rsidP="00526310">
            <w:pPr>
              <w:jc w:val="center"/>
              <w:rPr>
                <w:del w:id="192" w:author="Gunn, Joseph (MU-Student)" w:date="2017-04-07T11:29:00Z"/>
                <w:rFonts w:ascii="Calibri" w:eastAsia="Times New Roman" w:hAnsi="Calibri" w:cs="Times New Roman"/>
                <w:color w:val="000000"/>
              </w:rPr>
            </w:pPr>
            <w:del w:id="193"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3CE28D03" w14:textId="77777777" w:rsidR="003163BB" w:rsidRPr="005F7F1B" w:rsidDel="00162406" w:rsidRDefault="003163BB" w:rsidP="00526310">
            <w:pPr>
              <w:jc w:val="center"/>
              <w:rPr>
                <w:del w:id="194" w:author="Gunn, Joseph (MU-Student)" w:date="2017-04-07T11:29:00Z"/>
                <w:rFonts w:ascii="Calibri" w:eastAsia="Times New Roman" w:hAnsi="Calibri" w:cs="Times New Roman"/>
                <w:color w:val="000000"/>
              </w:rPr>
            </w:pPr>
            <w:del w:id="195" w:author="Gunn, Joseph (MU-Student)" w:date="2017-04-07T11:29:00Z">
              <w:r w:rsidRPr="005F7F1B" w:rsidDel="00162406">
                <w:rPr>
                  <w:rFonts w:ascii="Calibri" w:eastAsia="Times New Roman" w:hAnsi="Calibri" w:cs="Times New Roman"/>
                  <w:color w:val="000000"/>
                </w:rPr>
                <w:delText>Pet</w:delText>
              </w:r>
            </w:del>
          </w:p>
        </w:tc>
        <w:tc>
          <w:tcPr>
            <w:tcW w:w="810" w:type="dxa"/>
            <w:tcBorders>
              <w:top w:val="nil"/>
              <w:left w:val="nil"/>
              <w:bottom w:val="single" w:sz="4" w:space="0" w:color="auto"/>
              <w:right w:val="single" w:sz="4" w:space="0" w:color="auto"/>
            </w:tcBorders>
            <w:shd w:val="clear" w:color="auto" w:fill="auto"/>
            <w:noWrap/>
            <w:vAlign w:val="center"/>
            <w:hideMark/>
          </w:tcPr>
          <w:p w14:paraId="5A488E8B" w14:textId="77777777" w:rsidR="003163BB" w:rsidRPr="005F7F1B" w:rsidDel="00162406" w:rsidRDefault="003163BB" w:rsidP="00526310">
            <w:pPr>
              <w:jc w:val="center"/>
              <w:rPr>
                <w:del w:id="196" w:author="Gunn, Joseph (MU-Student)" w:date="2017-04-07T11:29:00Z"/>
                <w:rFonts w:ascii="Calibri" w:eastAsia="Times New Roman" w:hAnsi="Calibri" w:cs="Times New Roman"/>
                <w:color w:val="000000"/>
              </w:rPr>
            </w:pPr>
            <w:del w:id="197" w:author="Gunn, Joseph (MU-Student)" w:date="2017-04-07T11:29:00Z">
              <w:r w:rsidRPr="005F7F1B" w:rsidDel="00162406">
                <w:rPr>
                  <w:rFonts w:ascii="Calibri" w:eastAsia="Times New Roman" w:hAnsi="Calibri" w:cs="Times New Roman"/>
                  <w:color w:val="000000"/>
                </w:rPr>
                <w:delText>91</w:delText>
              </w:r>
            </w:del>
          </w:p>
        </w:tc>
        <w:tc>
          <w:tcPr>
            <w:tcW w:w="810" w:type="dxa"/>
            <w:tcBorders>
              <w:top w:val="nil"/>
              <w:left w:val="nil"/>
              <w:bottom w:val="single" w:sz="4" w:space="0" w:color="auto"/>
              <w:right w:val="single" w:sz="4" w:space="0" w:color="auto"/>
            </w:tcBorders>
            <w:shd w:val="clear" w:color="auto" w:fill="auto"/>
            <w:noWrap/>
            <w:vAlign w:val="center"/>
            <w:hideMark/>
          </w:tcPr>
          <w:p w14:paraId="2C915E43" w14:textId="77777777" w:rsidR="003163BB" w:rsidRPr="005F7F1B" w:rsidDel="00162406" w:rsidRDefault="003163BB" w:rsidP="00526310">
            <w:pPr>
              <w:jc w:val="center"/>
              <w:rPr>
                <w:del w:id="198" w:author="Gunn, Joseph (MU-Student)" w:date="2017-04-07T11:29:00Z"/>
                <w:rFonts w:ascii="Calibri" w:eastAsia="Times New Roman" w:hAnsi="Calibri" w:cs="Times New Roman"/>
                <w:color w:val="000000"/>
              </w:rPr>
            </w:pPr>
            <w:del w:id="199" w:author="Gunn, Joseph (MU-Student)" w:date="2017-04-07T11:29:00Z">
              <w:r w:rsidRPr="005F7F1B" w:rsidDel="00162406">
                <w:rPr>
                  <w:rFonts w:ascii="Calibri" w:eastAsia="Times New Roman" w:hAnsi="Calibri" w:cs="Times New Roman"/>
                  <w:color w:val="000000"/>
                </w:rPr>
                <w:delText>111</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5FD9FC2A" w14:textId="77777777" w:rsidR="003163BB" w:rsidDel="00162406" w:rsidRDefault="003163BB" w:rsidP="00526310">
            <w:pPr>
              <w:rPr>
                <w:del w:id="200" w:author="Gunn, Joseph (MU-Student)" w:date="2017-04-07T11:29:00Z"/>
                <w:rFonts w:ascii="Calibri" w:eastAsia="Times New Roman" w:hAnsi="Calibri" w:cs="Times New Roman"/>
                <w:color w:val="000000"/>
              </w:rPr>
            </w:pPr>
            <w:del w:id="201" w:author="Gunn, Joseph (MU-Student)" w:date="2017-04-07T11:29:00Z">
              <w:r w:rsidRPr="005F7F1B" w:rsidDel="00162406">
                <w:rPr>
                  <w:rFonts w:ascii="Calibri" w:eastAsia="Times New Roman" w:hAnsi="Calibri" w:cs="Times New Roman"/>
                  <w:color w:val="000000"/>
                </w:rPr>
                <w:delText>GTGTCTCCGTGTGTTGATGG</w:delText>
              </w:r>
            </w:del>
          </w:p>
          <w:p w14:paraId="48ABD091" w14:textId="77777777" w:rsidR="003163BB" w:rsidRPr="005F7F1B" w:rsidDel="00162406" w:rsidRDefault="003163BB" w:rsidP="00526310">
            <w:pPr>
              <w:rPr>
                <w:del w:id="202" w:author="Gunn, Joseph (MU-Student)" w:date="2017-04-07T11:29:00Z"/>
                <w:rFonts w:ascii="Calibri" w:eastAsia="Times New Roman" w:hAnsi="Calibri" w:cs="Times New Roman"/>
                <w:color w:val="000000"/>
              </w:rPr>
            </w:pPr>
            <w:del w:id="203" w:author="Gunn, Joseph (MU-Student)" w:date="2017-04-07T11:29:00Z">
              <w:r w:rsidRPr="005F7F1B" w:rsidDel="00162406">
                <w:rPr>
                  <w:rFonts w:ascii="Calibri" w:eastAsia="Times New Roman" w:hAnsi="Calibri" w:cs="Times New Roman"/>
                  <w:color w:val="000000"/>
                </w:rPr>
                <w:delText>AACACCAGAGGCAAACAAGC</w:delText>
              </w:r>
            </w:del>
          </w:p>
        </w:tc>
      </w:tr>
    </w:tbl>
    <w:p w14:paraId="308EC895" w14:textId="50BFB2A6" w:rsidR="003163BB" w:rsidRPr="001401E8" w:rsidRDefault="003163BB" w:rsidP="003163BB">
      <w:pPr>
        <w:spacing w:line="480" w:lineRule="auto"/>
        <w:ind w:firstLine="720"/>
      </w:pPr>
      <w:r>
        <w:rPr>
          <w:i/>
        </w:rPr>
        <w:t>Sample Collection –</w:t>
      </w:r>
      <w:r>
        <w:t xml:space="preserve"> Sampling for genetic analysis will be a collaborative effort between the University of Missouri – Columbia, The Missouri Department of Conservation, The Arkansas Game and Fish Commission, and Oklahoma State University. We will collect tissue samples of putative Neosho Smallmouth Bass (</w:t>
      </w:r>
      <w:r w:rsidRPr="008D0589">
        <w:rPr>
          <w:i/>
        </w:rPr>
        <w:t>M. d. velox</w:t>
      </w:r>
      <w:r>
        <w:t xml:space="preserve">) out of various tributaries along the northeastern edge of the Arkansas River Basin where </w:t>
      </w:r>
      <w:r w:rsidRPr="00680803">
        <w:rPr>
          <w:i/>
        </w:rPr>
        <w:t>M. d. velox</w:t>
      </w:r>
      <w:r>
        <w:t xml:space="preserve"> habitat is most suitable (Hubbs and Bailey 1940) and where it is considered unlikely to overlap with native Spotted Bass (</w:t>
      </w:r>
      <w:r w:rsidRPr="00680803">
        <w:rPr>
          <w:i/>
        </w:rPr>
        <w:t>M. punctulatus</w:t>
      </w:r>
      <w:r>
        <w:t xml:space="preserve">), including Indian Creek, Little Sugar Creek, Big Sugar Creek, Center Creek, Shoal Creek, the Elk River, Honey Creek, Sycamore Creek, Buffalo Creek, and the Illinois River. These samples will be considered pure </w:t>
      </w:r>
      <w:r w:rsidRPr="00680803">
        <w:rPr>
          <w:i/>
        </w:rPr>
        <w:t>M. d. velox</w:t>
      </w:r>
      <w:r>
        <w:t>. We will also collect fin clips of putative Northern Smallmouth Bass (</w:t>
      </w:r>
      <w:r w:rsidRPr="00592A3B">
        <w:rPr>
          <w:i/>
        </w:rPr>
        <w:t>M. d. dolomieu</w:t>
      </w:r>
      <w:r>
        <w:t>) from streams across its range, including portions of the Arkansas and Ouachita systems in Oklahoma and Arkansas, tributaries of the Missouri and Black Rivers in southeastern Missouri—namely the Meramec River, Current River, Big Piney River, Niangua River, and Tavern Creek, and from rivers throughout the northeastern United States, for interspecific genomic comparison. Geographic location information (UTMs or longitude/latitude) wil</w:t>
      </w:r>
      <w:r w:rsidR="00BC41A3">
        <w:t xml:space="preserve">l be recorded at each site. To </w:t>
      </w:r>
      <w:bookmarkStart w:id="204" w:name="_GoBack"/>
      <w:bookmarkEnd w:id="204"/>
      <w:r>
        <w:t xml:space="preserve">assess genomic divergence among outgroups, we will also obtain several samples from </w:t>
      </w:r>
      <w:r w:rsidRPr="00592A3B">
        <w:rPr>
          <w:i/>
        </w:rPr>
        <w:t>M. punctulatus</w:t>
      </w:r>
      <w:r>
        <w:t xml:space="preserve"> and Largemouth Bass (</w:t>
      </w:r>
      <w:r w:rsidRPr="00592A3B">
        <w:rPr>
          <w:i/>
        </w:rPr>
        <w:t>M. salmoides</w:t>
      </w:r>
      <w:r>
        <w:t>) from locations where hybridization can potentially occur. Samples were previously collected between June 7 and November 4, 2016; we will acquire additional samples in Spring and Summer, 2017. We will target more sites in Missouri than have been previously sampled to ascertain a clearer picture of Smallmouth diversity in this area.</w:t>
      </w:r>
    </w:p>
    <w:p w14:paraId="70B1CE40" w14:textId="77777777" w:rsidR="003163BB" w:rsidRPr="00C2316A" w:rsidRDefault="003163BB" w:rsidP="003163BB">
      <w:pPr>
        <w:spacing w:line="480" w:lineRule="auto"/>
        <w:ind w:firstLine="720"/>
      </w:pPr>
      <w:r>
        <w:lastRenderedPageBreak/>
        <w:t>Specimens will be captured through boat electrofishing or hook-and-line angling. Once fish are caught, we will remove fin clips from the upper portion of the caudal fin and preserve them either in 95 % EtoH or Longmire Buffer (</w:t>
      </w:r>
      <w:r w:rsidRPr="005A0246">
        <w:t>Longmire et al. 1997)</w:t>
      </w:r>
      <w:r>
        <w:t>. We will also collect a series of morphometrics for each specimen, including total length (mm), standard length (mm), orbital length (mm), head length (mm), body depth (mm) and number of soft dorsal rays. We will also measure the mass of each fish using a standard scale (specific kind of scale?). We will replace fish immediately in the water after tissue clips and all morphometrics are recorded.</w:t>
      </w:r>
    </w:p>
    <w:p w14:paraId="70426116" w14:textId="77777777" w:rsidR="003163BB" w:rsidRDefault="003163BB" w:rsidP="003163BB">
      <w:pPr>
        <w:ind w:left="360"/>
        <w:rPr>
          <w:i/>
        </w:rPr>
      </w:pPr>
      <w:r w:rsidRPr="005F716F">
        <w:rPr>
          <w:i/>
          <w:noProof/>
        </w:rPr>
        <w:drawing>
          <wp:anchor distT="0" distB="0" distL="114300" distR="114300" simplePos="0" relativeHeight="251659264" behindDoc="0" locked="0" layoutInCell="1" allowOverlap="1" wp14:anchorId="6839D9AF" wp14:editId="0E60F7EE">
            <wp:simplePos x="0" y="0"/>
            <wp:positionH relativeFrom="column">
              <wp:posOffset>1308735</wp:posOffset>
            </wp:positionH>
            <wp:positionV relativeFrom="paragraph">
              <wp:posOffset>29210</wp:posOffset>
            </wp:positionV>
            <wp:extent cx="2972435" cy="2228850"/>
            <wp:effectExtent l="0" t="0" r="0" b="6350"/>
            <wp:wrapSquare wrapText="bothSides"/>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2972435" cy="2228850"/>
                    </a:xfrm>
                    <a:prstGeom prst="rect">
                      <a:avLst/>
                    </a:prstGeom>
                  </pic:spPr>
                </pic:pic>
              </a:graphicData>
            </a:graphic>
            <wp14:sizeRelH relativeFrom="page">
              <wp14:pctWidth>0</wp14:pctWidth>
            </wp14:sizeRelH>
            <wp14:sizeRelV relativeFrom="page">
              <wp14:pctHeight>0</wp14:pctHeight>
            </wp14:sizeRelV>
          </wp:anchor>
        </w:drawing>
      </w:r>
      <w:r>
        <w:rPr>
          <w:i/>
        </w:rPr>
        <w:tab/>
        <w:t xml:space="preserve">       </w:t>
      </w:r>
    </w:p>
    <w:p w14:paraId="3D93824D" w14:textId="77777777" w:rsidR="003163BB" w:rsidRPr="00C54CF9" w:rsidRDefault="003163BB" w:rsidP="003163BB">
      <w:pPr>
        <w:ind w:left="1080" w:firstLine="360"/>
      </w:pPr>
      <w:r>
        <w:rPr>
          <w:i/>
        </w:rPr>
        <w:t xml:space="preserve">    </w:t>
      </w:r>
      <w:r>
        <w:t>a)</w:t>
      </w:r>
    </w:p>
    <w:p w14:paraId="5EFAA0CF" w14:textId="77777777" w:rsidR="003163BB" w:rsidRDefault="003163BB" w:rsidP="003163BB">
      <w:pPr>
        <w:ind w:left="360"/>
        <w:rPr>
          <w:i/>
        </w:rPr>
      </w:pPr>
    </w:p>
    <w:p w14:paraId="4FF80110" w14:textId="77777777" w:rsidR="003163BB" w:rsidRDefault="003163BB" w:rsidP="003163BB">
      <w:pPr>
        <w:ind w:left="360"/>
        <w:rPr>
          <w:i/>
        </w:rPr>
      </w:pPr>
    </w:p>
    <w:p w14:paraId="784D90CF" w14:textId="77777777" w:rsidR="003163BB" w:rsidRDefault="003163BB" w:rsidP="003163BB">
      <w:pPr>
        <w:ind w:left="360"/>
        <w:rPr>
          <w:i/>
        </w:rPr>
      </w:pPr>
    </w:p>
    <w:p w14:paraId="52B958C6" w14:textId="77777777" w:rsidR="003163BB" w:rsidRDefault="003163BB" w:rsidP="003163BB">
      <w:pPr>
        <w:ind w:left="360"/>
        <w:rPr>
          <w:i/>
        </w:rPr>
      </w:pPr>
    </w:p>
    <w:p w14:paraId="2B8F7C46" w14:textId="77777777" w:rsidR="003163BB" w:rsidRDefault="003163BB" w:rsidP="003163BB">
      <w:pPr>
        <w:ind w:left="360"/>
        <w:rPr>
          <w:i/>
        </w:rPr>
      </w:pPr>
    </w:p>
    <w:p w14:paraId="3A9F42D3" w14:textId="77777777" w:rsidR="003163BB" w:rsidRDefault="003163BB" w:rsidP="003163BB">
      <w:pPr>
        <w:ind w:left="360"/>
        <w:rPr>
          <w:i/>
        </w:rPr>
      </w:pPr>
    </w:p>
    <w:p w14:paraId="0AD377BD" w14:textId="77777777" w:rsidR="003163BB" w:rsidRDefault="003163BB" w:rsidP="003163BB">
      <w:pPr>
        <w:ind w:left="360"/>
        <w:rPr>
          <w:i/>
        </w:rPr>
      </w:pPr>
    </w:p>
    <w:p w14:paraId="6DA55464" w14:textId="77777777" w:rsidR="003163BB" w:rsidRDefault="003163BB" w:rsidP="003163BB">
      <w:pPr>
        <w:ind w:left="360"/>
        <w:rPr>
          <w:i/>
        </w:rPr>
      </w:pPr>
    </w:p>
    <w:p w14:paraId="7AA36C26" w14:textId="77777777" w:rsidR="003163BB" w:rsidRDefault="003163BB" w:rsidP="003163BB">
      <w:pPr>
        <w:ind w:left="360"/>
        <w:rPr>
          <w:i/>
        </w:rPr>
      </w:pPr>
    </w:p>
    <w:p w14:paraId="6A78D654" w14:textId="77777777" w:rsidR="003163BB" w:rsidRDefault="003163BB" w:rsidP="003163BB">
      <w:pPr>
        <w:ind w:left="360"/>
        <w:rPr>
          <w:i/>
        </w:rPr>
      </w:pPr>
    </w:p>
    <w:p w14:paraId="38C33D57" w14:textId="77777777" w:rsidR="003163BB" w:rsidRDefault="003163BB" w:rsidP="003163BB">
      <w:pPr>
        <w:ind w:left="360"/>
        <w:rPr>
          <w:i/>
        </w:rPr>
      </w:pPr>
      <w:r w:rsidRPr="00A27A98">
        <w:rPr>
          <w:i/>
          <w:noProof/>
        </w:rPr>
        <w:drawing>
          <wp:anchor distT="0" distB="0" distL="114300" distR="114300" simplePos="0" relativeHeight="251660288" behindDoc="0" locked="0" layoutInCell="1" allowOverlap="1" wp14:anchorId="39140CE0" wp14:editId="513EB5AE">
            <wp:simplePos x="0" y="0"/>
            <wp:positionH relativeFrom="column">
              <wp:posOffset>1309370</wp:posOffset>
            </wp:positionH>
            <wp:positionV relativeFrom="paragraph">
              <wp:posOffset>81280</wp:posOffset>
            </wp:positionV>
            <wp:extent cx="2972435" cy="2247900"/>
            <wp:effectExtent l="0" t="0" r="0" b="1270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972435" cy="2247900"/>
                    </a:xfrm>
                    <a:prstGeom prst="rect">
                      <a:avLst/>
                    </a:prstGeom>
                  </pic:spPr>
                </pic:pic>
              </a:graphicData>
            </a:graphic>
            <wp14:sizeRelH relativeFrom="page">
              <wp14:pctWidth>0</wp14:pctWidth>
            </wp14:sizeRelH>
            <wp14:sizeRelV relativeFrom="page">
              <wp14:pctHeight>0</wp14:pctHeight>
            </wp14:sizeRelV>
          </wp:anchor>
        </w:drawing>
      </w:r>
    </w:p>
    <w:p w14:paraId="351510DE" w14:textId="77777777" w:rsidR="003163BB" w:rsidRPr="00C54CF9" w:rsidRDefault="003163BB" w:rsidP="003163BB">
      <w:pPr>
        <w:ind w:left="360"/>
      </w:pPr>
      <w:r>
        <w:tab/>
        <w:t xml:space="preserve">                 b)</w:t>
      </w:r>
    </w:p>
    <w:p w14:paraId="0434DB76" w14:textId="77777777" w:rsidR="003163BB" w:rsidRDefault="003163BB" w:rsidP="003163BB">
      <w:pPr>
        <w:ind w:left="360"/>
        <w:rPr>
          <w:i/>
        </w:rPr>
      </w:pPr>
    </w:p>
    <w:p w14:paraId="7AD3E3ED" w14:textId="77777777" w:rsidR="003163BB" w:rsidRDefault="003163BB" w:rsidP="003163BB">
      <w:pPr>
        <w:ind w:left="360"/>
        <w:rPr>
          <w:i/>
        </w:rPr>
      </w:pPr>
    </w:p>
    <w:p w14:paraId="2DDC05CB" w14:textId="77777777" w:rsidR="003163BB" w:rsidRDefault="003163BB" w:rsidP="003163BB">
      <w:pPr>
        <w:ind w:left="360"/>
        <w:rPr>
          <w:i/>
        </w:rPr>
      </w:pPr>
    </w:p>
    <w:p w14:paraId="6CD6F89D" w14:textId="77777777" w:rsidR="003163BB" w:rsidRDefault="003163BB" w:rsidP="003163BB">
      <w:pPr>
        <w:ind w:left="360"/>
        <w:rPr>
          <w:i/>
        </w:rPr>
      </w:pPr>
    </w:p>
    <w:p w14:paraId="0E0C7DE6" w14:textId="77777777" w:rsidR="003163BB" w:rsidRDefault="003163BB" w:rsidP="003163BB">
      <w:pPr>
        <w:ind w:left="360"/>
        <w:rPr>
          <w:i/>
        </w:rPr>
      </w:pPr>
    </w:p>
    <w:p w14:paraId="10469289" w14:textId="77777777" w:rsidR="003163BB" w:rsidRDefault="003163BB" w:rsidP="003163BB">
      <w:pPr>
        <w:ind w:left="360"/>
        <w:rPr>
          <w:i/>
        </w:rPr>
      </w:pPr>
    </w:p>
    <w:p w14:paraId="7E704B29" w14:textId="77777777" w:rsidR="003163BB" w:rsidRDefault="003163BB" w:rsidP="003163BB">
      <w:pPr>
        <w:ind w:left="360"/>
        <w:rPr>
          <w:i/>
        </w:rPr>
      </w:pPr>
    </w:p>
    <w:p w14:paraId="35006958" w14:textId="77777777" w:rsidR="003163BB" w:rsidRDefault="003163BB" w:rsidP="003163BB">
      <w:pPr>
        <w:ind w:left="360"/>
        <w:rPr>
          <w:b/>
          <w:sz w:val="21"/>
        </w:rPr>
      </w:pPr>
    </w:p>
    <w:p w14:paraId="6BD61BC6" w14:textId="77777777" w:rsidR="003163BB" w:rsidRDefault="003163BB" w:rsidP="003163BB">
      <w:pPr>
        <w:ind w:left="360"/>
        <w:rPr>
          <w:b/>
          <w:sz w:val="21"/>
        </w:rPr>
      </w:pPr>
    </w:p>
    <w:p w14:paraId="0FF46DB9" w14:textId="77777777" w:rsidR="003163BB" w:rsidRDefault="003163BB" w:rsidP="003163BB">
      <w:pPr>
        <w:ind w:left="360"/>
        <w:rPr>
          <w:b/>
          <w:sz w:val="21"/>
        </w:rPr>
      </w:pPr>
    </w:p>
    <w:p w14:paraId="2F22102D" w14:textId="77777777" w:rsidR="003163BB" w:rsidRDefault="003163BB" w:rsidP="003163BB">
      <w:pPr>
        <w:ind w:left="360"/>
        <w:rPr>
          <w:b/>
          <w:sz w:val="21"/>
        </w:rPr>
      </w:pPr>
    </w:p>
    <w:p w14:paraId="48D34A24" w14:textId="77777777" w:rsidR="003163BB" w:rsidRDefault="003163BB" w:rsidP="003163BB">
      <w:pPr>
        <w:rPr>
          <w:b/>
          <w:sz w:val="21"/>
        </w:rPr>
      </w:pPr>
    </w:p>
    <w:p w14:paraId="6CD01EF7" w14:textId="77777777" w:rsidR="003163BB" w:rsidRDefault="003163BB" w:rsidP="003163BB">
      <w:pPr>
        <w:rPr>
          <w:sz w:val="21"/>
        </w:rPr>
      </w:pPr>
      <w:r w:rsidRPr="003D7E8F">
        <w:rPr>
          <w:b/>
          <w:sz w:val="21"/>
        </w:rPr>
        <w:t>Figure 5</w:t>
      </w:r>
      <w:r>
        <w:rPr>
          <w:sz w:val="21"/>
        </w:rPr>
        <w:t>. (a) Sample distribution. Red circles indicate sites where multiple samples have been collected. (b) Yellow boxes indicate the number of samples that have been collected from a given tributary; the number of Spotted Bass (SPB) that were collected from two of the listed sites are highlighted in red to emphasize the need for additional SPB sampling.  Legends in the top left-hand corner of (a) and (b) indicate the tributaries and associated sample sizes that were selected for preliminary microsatellite multiplex analysis. Samples were georeferenced and maps were designed in ArcMap.</w:t>
      </w:r>
    </w:p>
    <w:p w14:paraId="0740EC69" w14:textId="77777777" w:rsidR="003163BB" w:rsidRPr="002820DA" w:rsidRDefault="003163BB" w:rsidP="003163BB">
      <w:pPr>
        <w:rPr>
          <w:sz w:val="13"/>
        </w:rPr>
      </w:pPr>
    </w:p>
    <w:p w14:paraId="60BA233A" w14:textId="77777777" w:rsidR="003163BB" w:rsidRDefault="003163BB" w:rsidP="003163BB">
      <w:pPr>
        <w:spacing w:line="480" w:lineRule="auto"/>
        <w:ind w:firstLine="720"/>
      </w:pPr>
      <w:moveToRangeStart w:id="205" w:author="Gunn, Joseph (MU-Student)" w:date="2017-04-07T11:29:00Z" w:name="move479327886"/>
      <w:moveTo w:id="206" w:author="Gunn, Joseph (MU-Student)" w:date="2017-04-07T11:29:00Z">
        <w:r>
          <w:rPr>
            <w:i/>
          </w:rPr>
          <w:t xml:space="preserve">Marker Selection – </w:t>
        </w:r>
        <w:r>
          <w:t xml:space="preserve">We </w:t>
        </w:r>
      </w:moveTo>
      <w:r>
        <w:t xml:space="preserve">will </w:t>
      </w:r>
      <w:moveTo w:id="207" w:author="Gunn, Joseph (MU-Student)" w:date="2017-04-07T11:29:00Z">
        <w:r>
          <w:t>obtain</w:t>
        </w:r>
      </w:moveTo>
      <w:r>
        <w:t xml:space="preserve"> </w:t>
      </w:r>
      <w:moveTo w:id="208" w:author="Gunn, Joseph (MU-Student)" w:date="2017-04-07T11:29:00Z">
        <w:r>
          <w:t xml:space="preserve">primer sequence sets for 11 of 12 known </w:t>
        </w:r>
        <w:r w:rsidRPr="00501062">
          <w:rPr>
            <w:i/>
          </w:rPr>
          <w:t>M. d. velox</w:t>
        </w:r>
        <w:r>
          <w:t xml:space="preserve"> microsatellite loci, including </w:t>
        </w:r>
        <w:r w:rsidRPr="001270B0">
          <w:rPr>
            <w:i/>
          </w:rPr>
          <w:t>Mdo1</w:t>
        </w:r>
        <w:r>
          <w:t xml:space="preserve">, </w:t>
        </w:r>
        <w:r w:rsidRPr="001270B0">
          <w:rPr>
            <w:i/>
          </w:rPr>
          <w:t>Mdo2</w:t>
        </w:r>
        <w:r>
          <w:t xml:space="preserve">, </w:t>
        </w:r>
        <w:r w:rsidRPr="001270B0">
          <w:rPr>
            <w:i/>
          </w:rPr>
          <w:t>Mdo3</w:t>
        </w:r>
        <w:r>
          <w:t xml:space="preserve">, </w:t>
        </w:r>
        <w:r w:rsidRPr="001270B0">
          <w:rPr>
            <w:i/>
          </w:rPr>
          <w:t>Mdo4</w:t>
        </w:r>
        <w:r>
          <w:t xml:space="preserve">, </w:t>
        </w:r>
        <w:r w:rsidRPr="001270B0">
          <w:rPr>
            <w:i/>
          </w:rPr>
          <w:t>Mdo5</w:t>
        </w:r>
        <w:r>
          <w:t xml:space="preserve">, </w:t>
        </w:r>
        <w:r w:rsidRPr="001270B0">
          <w:rPr>
            <w:i/>
          </w:rPr>
          <w:t>Mdo6</w:t>
        </w:r>
        <w:r>
          <w:t xml:space="preserve">, </w:t>
        </w:r>
        <w:r w:rsidRPr="001270B0">
          <w:rPr>
            <w:i/>
          </w:rPr>
          <w:t>Mdo7</w:t>
        </w:r>
        <w:r>
          <w:t xml:space="preserve">, </w:t>
        </w:r>
        <w:r w:rsidRPr="001270B0">
          <w:rPr>
            <w:i/>
          </w:rPr>
          <w:t>Mdo8</w:t>
        </w:r>
        <w:r>
          <w:t xml:space="preserve">, </w:t>
        </w:r>
        <w:r w:rsidRPr="001270B0">
          <w:rPr>
            <w:i/>
          </w:rPr>
          <w:t>Mdo9</w:t>
        </w:r>
        <w:r>
          <w:t xml:space="preserve">, and </w:t>
        </w:r>
        <w:r w:rsidRPr="001270B0">
          <w:rPr>
            <w:i/>
          </w:rPr>
          <w:t>Mdo10</w:t>
        </w:r>
        <w:r>
          <w:t xml:space="preserve"> (Malloy et al. 2000; Table 1) and </w:t>
        </w:r>
        <w:r w:rsidRPr="001270B0">
          <w:rPr>
            <w:i/>
          </w:rPr>
          <w:t>Lma21</w:t>
        </w:r>
        <w:r>
          <w:t xml:space="preserve"> (</w:t>
        </w:r>
        <w:r w:rsidRPr="00A96EB5">
          <w:t>Colbourne et al. 1995</w:t>
        </w:r>
        <w:r>
          <w:t xml:space="preserve">; Table 1) to assess the level of genetic diversity between native </w:t>
        </w:r>
        <w:r w:rsidRPr="00501062">
          <w:rPr>
            <w:i/>
          </w:rPr>
          <w:t>M. d. velox</w:t>
        </w:r>
        <w:r>
          <w:t xml:space="preserve"> and non-native congeners. We </w:t>
        </w:r>
      </w:moveTo>
      <w:r>
        <w:t xml:space="preserve">will </w:t>
      </w:r>
      <w:moveTo w:id="209" w:author="Gunn, Joseph (MU-Student)" w:date="2017-04-07T11:29:00Z">
        <w:r>
          <w:t>omit</w:t>
        </w:r>
      </w:moveTo>
      <w:r>
        <w:t xml:space="preserve"> </w:t>
      </w:r>
      <w:moveTo w:id="210" w:author="Gunn, Joseph (MU-Student)" w:date="2017-04-07T11:29:00Z">
        <w:r>
          <w:t xml:space="preserve">the locus designated </w:t>
        </w:r>
        <w:r w:rsidRPr="007764A4">
          <w:rPr>
            <w:i/>
          </w:rPr>
          <w:t>Mdo11</w:t>
        </w:r>
        <w:r>
          <w:rPr>
            <w:i/>
          </w:rPr>
          <w:t xml:space="preserve"> </w:t>
        </w:r>
        <w:r>
          <w:t xml:space="preserve">from our analyses due to </w:t>
        </w:r>
      </w:moveTo>
      <w:r>
        <w:t xml:space="preserve">previously-discovered </w:t>
      </w:r>
      <w:moveTo w:id="211" w:author="Gunn, Joseph (MU-Student)" w:date="2017-04-07T11:29:00Z">
        <w:r>
          <w:t xml:space="preserve">heterozygote deficiency (Malloy et al. 2000). These microsatellites are polymorphic, and their associated primers are known to amplify microsatellite loci in </w:t>
        </w:r>
        <w:r w:rsidRPr="00844D97">
          <w:rPr>
            <w:i/>
          </w:rPr>
          <w:t>M. punctulatus</w:t>
        </w:r>
        <w:r>
          <w:t>, making them informative in comparing genetic signatures across multiple taxa.</w:t>
        </w:r>
      </w:moveTo>
    </w:p>
    <w:p w14:paraId="5FE652EB" w14:textId="77777777" w:rsidR="003163BB" w:rsidRDefault="003163BB" w:rsidP="003163BB">
      <w:pPr>
        <w:rPr>
          <w:b/>
          <w:sz w:val="20"/>
        </w:rPr>
      </w:pPr>
      <w:r w:rsidRPr="0052026C">
        <w:rPr>
          <w:b/>
          <w:sz w:val="20"/>
        </w:rPr>
        <w:t>Table 1.</w:t>
      </w:r>
      <w:r>
        <w:rPr>
          <w:b/>
          <w:sz w:val="20"/>
        </w:rPr>
        <w:t xml:space="preserve"> </w:t>
      </w:r>
      <w:r w:rsidRPr="00497ABF">
        <w:rPr>
          <w:sz w:val="20"/>
        </w:rPr>
        <w:t>Allele counts, annealing temperature, fluorescence</w:t>
      </w:r>
      <w:r>
        <w:rPr>
          <w:sz w:val="20"/>
        </w:rPr>
        <w:t xml:space="preserve"> dye</w:t>
      </w:r>
      <w:r w:rsidRPr="00497ABF">
        <w:rPr>
          <w:sz w:val="20"/>
        </w:rPr>
        <w:t xml:space="preserve"> labels, minimum allele size, maximum allele size, and nucleotide primer sequences for 11 </w:t>
      </w:r>
      <w:r w:rsidRPr="00497ABF">
        <w:rPr>
          <w:i/>
          <w:sz w:val="20"/>
        </w:rPr>
        <w:t>M. d. velox</w:t>
      </w:r>
      <w:r w:rsidRPr="00497ABF">
        <w:rPr>
          <w:sz w:val="20"/>
        </w:rPr>
        <w:t xml:space="preserve"> microsatellite loci.</w:t>
      </w:r>
      <w:r>
        <w:rPr>
          <w:b/>
          <w:sz w:val="20"/>
        </w:rPr>
        <w:t xml:space="preserve"> </w:t>
      </w:r>
    </w:p>
    <w:p w14:paraId="2207DBF6" w14:textId="77777777" w:rsidR="003163BB" w:rsidRPr="0052026C" w:rsidRDefault="003163BB" w:rsidP="003163BB">
      <w:pPr>
        <w:rPr>
          <w:b/>
          <w:sz w:val="20"/>
        </w:rPr>
      </w:pPr>
    </w:p>
    <w:tbl>
      <w:tblPr>
        <w:tblW w:w="9440" w:type="dxa"/>
        <w:tblInd w:w="-30" w:type="dxa"/>
        <w:tblLayout w:type="fixed"/>
        <w:tblLook w:val="0000" w:firstRow="0" w:lastRow="0" w:firstColumn="0" w:lastColumn="0" w:noHBand="0" w:noVBand="0"/>
      </w:tblPr>
      <w:tblGrid>
        <w:gridCol w:w="1020"/>
        <w:gridCol w:w="810"/>
        <w:gridCol w:w="1350"/>
        <w:gridCol w:w="900"/>
        <w:gridCol w:w="1060"/>
        <w:gridCol w:w="920"/>
        <w:gridCol w:w="3380"/>
      </w:tblGrid>
      <w:tr w:rsidR="003163BB" w14:paraId="2CA47B91" w14:textId="77777777" w:rsidTr="00526310">
        <w:trPr>
          <w:trHeight w:val="320"/>
        </w:trPr>
        <w:tc>
          <w:tcPr>
            <w:tcW w:w="1020" w:type="dxa"/>
            <w:tcBorders>
              <w:top w:val="nil"/>
              <w:left w:val="nil"/>
              <w:bottom w:val="single" w:sz="6" w:space="0" w:color="auto"/>
              <w:right w:val="nil"/>
            </w:tcBorders>
          </w:tcPr>
          <w:moveToRangeEnd w:id="205"/>
          <w:p w14:paraId="228E36FF" w14:textId="77777777" w:rsidR="003163BB" w:rsidRDefault="003163BB" w:rsidP="00526310">
            <w:pPr>
              <w:widowControl w:val="0"/>
              <w:autoSpaceDE w:val="0"/>
              <w:autoSpaceDN w:val="0"/>
              <w:adjustRightInd w:val="0"/>
              <w:jc w:val="center"/>
              <w:rPr>
                <w:rFonts w:ascii="Calibri" w:hAnsi="Calibri" w:cs="Calibri"/>
                <w:b/>
                <w:bCs/>
                <w:color w:val="000000"/>
              </w:rPr>
            </w:pPr>
            <w:r>
              <w:rPr>
                <w:rFonts w:ascii="Calibri" w:hAnsi="Calibri" w:cs="Calibri"/>
                <w:b/>
                <w:bCs/>
                <w:color w:val="000000"/>
              </w:rPr>
              <w:t>Name</w:t>
            </w:r>
          </w:p>
        </w:tc>
        <w:tc>
          <w:tcPr>
            <w:tcW w:w="810" w:type="dxa"/>
            <w:tcBorders>
              <w:top w:val="nil"/>
              <w:left w:val="nil"/>
              <w:bottom w:val="single" w:sz="6" w:space="0" w:color="auto"/>
              <w:right w:val="nil"/>
            </w:tcBorders>
          </w:tcPr>
          <w:p w14:paraId="44E0AB2E" w14:textId="77777777" w:rsidR="003163BB" w:rsidRDefault="003163BB" w:rsidP="00526310">
            <w:pPr>
              <w:widowControl w:val="0"/>
              <w:autoSpaceDE w:val="0"/>
              <w:autoSpaceDN w:val="0"/>
              <w:adjustRightInd w:val="0"/>
              <w:jc w:val="center"/>
              <w:rPr>
                <w:rFonts w:ascii="Calibri" w:hAnsi="Calibri" w:cs="Calibri"/>
                <w:b/>
                <w:bCs/>
                <w:color w:val="000000"/>
              </w:rPr>
            </w:pPr>
            <w:r>
              <w:rPr>
                <w:rFonts w:ascii="Calibri" w:hAnsi="Calibri" w:cs="Calibri"/>
                <w:b/>
                <w:bCs/>
                <w:color w:val="000000"/>
              </w:rPr>
              <w:t>allele #</w:t>
            </w:r>
          </w:p>
        </w:tc>
        <w:tc>
          <w:tcPr>
            <w:tcW w:w="1350" w:type="dxa"/>
            <w:tcBorders>
              <w:top w:val="nil"/>
              <w:left w:val="nil"/>
              <w:bottom w:val="single" w:sz="6" w:space="0" w:color="auto"/>
              <w:right w:val="nil"/>
            </w:tcBorders>
          </w:tcPr>
          <w:p w14:paraId="7A13D5AE" w14:textId="77777777" w:rsidR="003163BB" w:rsidRDefault="003163BB" w:rsidP="00526310">
            <w:pPr>
              <w:widowControl w:val="0"/>
              <w:autoSpaceDE w:val="0"/>
              <w:autoSpaceDN w:val="0"/>
              <w:adjustRightInd w:val="0"/>
              <w:jc w:val="center"/>
              <w:rPr>
                <w:rFonts w:ascii="Calibri" w:eastAsia="MS Mincho" w:hAnsi="Calibri" w:cs="Calibri"/>
                <w:b/>
                <w:bCs/>
                <w:color w:val="000000"/>
              </w:rPr>
            </w:pPr>
            <w:r>
              <w:rPr>
                <w:rFonts w:ascii="Calibri" w:hAnsi="Calibri" w:cs="Calibri"/>
                <w:b/>
                <w:bCs/>
                <w:color w:val="000000"/>
              </w:rPr>
              <w:t>Anneal T (°</w:t>
            </w:r>
            <w:r>
              <w:rPr>
                <w:rFonts w:eastAsia="MS Mincho" w:cs="MS Mincho"/>
                <w:b/>
                <w:bCs/>
                <w:color w:val="000000"/>
              </w:rPr>
              <w:t>C</w:t>
            </w:r>
            <w:r>
              <w:rPr>
                <w:rFonts w:ascii="Calibri" w:eastAsia="MS Mincho" w:hAnsi="Calibri" w:cs="Calibri"/>
                <w:b/>
                <w:bCs/>
                <w:color w:val="000000"/>
              </w:rPr>
              <w:t>)</w:t>
            </w:r>
          </w:p>
        </w:tc>
        <w:tc>
          <w:tcPr>
            <w:tcW w:w="900" w:type="dxa"/>
            <w:tcBorders>
              <w:top w:val="nil"/>
              <w:left w:val="nil"/>
              <w:bottom w:val="single" w:sz="6" w:space="0" w:color="auto"/>
              <w:right w:val="nil"/>
            </w:tcBorders>
          </w:tcPr>
          <w:p w14:paraId="65F96979" w14:textId="77777777" w:rsidR="003163BB" w:rsidRDefault="003163BB" w:rsidP="00526310">
            <w:pPr>
              <w:widowControl w:val="0"/>
              <w:autoSpaceDE w:val="0"/>
              <w:autoSpaceDN w:val="0"/>
              <w:adjustRightInd w:val="0"/>
              <w:jc w:val="center"/>
              <w:rPr>
                <w:rFonts w:ascii="Calibri" w:eastAsia="MS Mincho" w:hAnsi="Calibri" w:cs="Calibri"/>
                <w:b/>
                <w:bCs/>
                <w:color w:val="000000"/>
              </w:rPr>
            </w:pPr>
            <w:r>
              <w:rPr>
                <w:rFonts w:ascii="Calibri" w:eastAsia="MS Mincho" w:hAnsi="Calibri" w:cs="Calibri"/>
                <w:b/>
                <w:bCs/>
                <w:color w:val="000000"/>
              </w:rPr>
              <w:t>Tag</w:t>
            </w:r>
          </w:p>
        </w:tc>
        <w:tc>
          <w:tcPr>
            <w:tcW w:w="1060" w:type="dxa"/>
            <w:tcBorders>
              <w:top w:val="nil"/>
              <w:left w:val="nil"/>
              <w:bottom w:val="single" w:sz="6" w:space="0" w:color="auto"/>
              <w:right w:val="nil"/>
            </w:tcBorders>
          </w:tcPr>
          <w:p w14:paraId="2C502B23" w14:textId="77777777" w:rsidR="003163BB" w:rsidRDefault="003163BB" w:rsidP="00526310">
            <w:pPr>
              <w:widowControl w:val="0"/>
              <w:autoSpaceDE w:val="0"/>
              <w:autoSpaceDN w:val="0"/>
              <w:adjustRightInd w:val="0"/>
              <w:jc w:val="center"/>
              <w:rPr>
                <w:rFonts w:ascii="Calibri" w:eastAsia="MS Mincho" w:hAnsi="Calibri" w:cs="Calibri"/>
                <w:b/>
                <w:bCs/>
                <w:color w:val="000000"/>
              </w:rPr>
            </w:pPr>
            <w:r>
              <w:rPr>
                <w:rFonts w:ascii="Calibri" w:eastAsia="MS Mincho" w:hAnsi="Calibri" w:cs="Calibri"/>
                <w:b/>
                <w:bCs/>
                <w:color w:val="000000"/>
              </w:rPr>
              <w:t>Min. allele size</w:t>
            </w:r>
          </w:p>
        </w:tc>
        <w:tc>
          <w:tcPr>
            <w:tcW w:w="920" w:type="dxa"/>
            <w:tcBorders>
              <w:top w:val="nil"/>
              <w:left w:val="nil"/>
              <w:bottom w:val="single" w:sz="6" w:space="0" w:color="auto"/>
              <w:right w:val="nil"/>
            </w:tcBorders>
          </w:tcPr>
          <w:p w14:paraId="1A93B1F0" w14:textId="77777777" w:rsidR="003163BB" w:rsidRDefault="003163BB" w:rsidP="00526310">
            <w:pPr>
              <w:widowControl w:val="0"/>
              <w:autoSpaceDE w:val="0"/>
              <w:autoSpaceDN w:val="0"/>
              <w:adjustRightInd w:val="0"/>
              <w:jc w:val="center"/>
              <w:rPr>
                <w:rFonts w:ascii="Calibri" w:eastAsia="MS Mincho" w:hAnsi="Calibri" w:cs="Calibri"/>
                <w:b/>
                <w:bCs/>
                <w:color w:val="000000"/>
              </w:rPr>
            </w:pPr>
            <w:r>
              <w:rPr>
                <w:rFonts w:ascii="Calibri" w:eastAsia="MS Mincho" w:hAnsi="Calibri" w:cs="Calibri"/>
                <w:b/>
                <w:bCs/>
                <w:color w:val="000000"/>
              </w:rPr>
              <w:t>Max. allele size</w:t>
            </w:r>
          </w:p>
        </w:tc>
        <w:tc>
          <w:tcPr>
            <w:tcW w:w="3380" w:type="dxa"/>
            <w:tcBorders>
              <w:top w:val="nil"/>
              <w:left w:val="nil"/>
              <w:bottom w:val="single" w:sz="6" w:space="0" w:color="auto"/>
              <w:right w:val="nil"/>
            </w:tcBorders>
          </w:tcPr>
          <w:p w14:paraId="2F1DFDF5" w14:textId="77777777" w:rsidR="003163BB" w:rsidRDefault="003163BB" w:rsidP="00526310">
            <w:pPr>
              <w:widowControl w:val="0"/>
              <w:autoSpaceDE w:val="0"/>
              <w:autoSpaceDN w:val="0"/>
              <w:adjustRightInd w:val="0"/>
              <w:jc w:val="center"/>
              <w:rPr>
                <w:rFonts w:ascii="Calibri" w:eastAsia="MS Mincho" w:hAnsi="Calibri" w:cs="Calibri"/>
                <w:b/>
                <w:bCs/>
                <w:color w:val="000000"/>
              </w:rPr>
            </w:pPr>
            <w:r>
              <w:rPr>
                <w:rFonts w:ascii="Calibri" w:eastAsia="MS Mincho" w:hAnsi="Calibri" w:cs="Calibri"/>
                <w:b/>
                <w:bCs/>
                <w:color w:val="000000"/>
              </w:rPr>
              <w:t>Primer Sequence</w:t>
            </w:r>
          </w:p>
        </w:tc>
      </w:tr>
      <w:tr w:rsidR="003163BB" w14:paraId="7CBA4A9D" w14:textId="77777777" w:rsidTr="00526310">
        <w:trPr>
          <w:trHeight w:val="320"/>
        </w:trPr>
        <w:tc>
          <w:tcPr>
            <w:tcW w:w="1020" w:type="dxa"/>
            <w:tcBorders>
              <w:top w:val="nil"/>
              <w:left w:val="nil"/>
              <w:bottom w:val="nil"/>
              <w:right w:val="nil"/>
            </w:tcBorders>
          </w:tcPr>
          <w:p w14:paraId="3D25422B" w14:textId="77777777" w:rsidR="003163BB" w:rsidRDefault="003163BB" w:rsidP="00526310">
            <w:pPr>
              <w:widowControl w:val="0"/>
              <w:autoSpaceDE w:val="0"/>
              <w:autoSpaceDN w:val="0"/>
              <w:adjustRightInd w:val="0"/>
              <w:jc w:val="center"/>
              <w:rPr>
                <w:rFonts w:ascii="Calibri" w:eastAsia="MS Mincho" w:hAnsi="Calibri" w:cs="Calibri"/>
                <w:i/>
                <w:iCs/>
                <w:color w:val="000000"/>
              </w:rPr>
            </w:pPr>
            <w:r>
              <w:rPr>
                <w:rFonts w:ascii="Calibri" w:eastAsia="MS Mincho" w:hAnsi="Calibri" w:cs="Calibri"/>
                <w:i/>
                <w:iCs/>
                <w:color w:val="000000"/>
              </w:rPr>
              <w:t>Lma 21</w:t>
            </w:r>
          </w:p>
        </w:tc>
        <w:tc>
          <w:tcPr>
            <w:tcW w:w="810" w:type="dxa"/>
            <w:tcBorders>
              <w:top w:val="nil"/>
              <w:left w:val="nil"/>
              <w:bottom w:val="nil"/>
              <w:right w:val="nil"/>
            </w:tcBorders>
          </w:tcPr>
          <w:p w14:paraId="596832F4"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6</w:t>
            </w:r>
          </w:p>
        </w:tc>
        <w:tc>
          <w:tcPr>
            <w:tcW w:w="1350" w:type="dxa"/>
            <w:tcBorders>
              <w:top w:val="nil"/>
              <w:left w:val="nil"/>
              <w:bottom w:val="nil"/>
              <w:right w:val="nil"/>
            </w:tcBorders>
          </w:tcPr>
          <w:p w14:paraId="0D77917C"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55</w:t>
            </w:r>
          </w:p>
        </w:tc>
        <w:tc>
          <w:tcPr>
            <w:tcW w:w="900" w:type="dxa"/>
            <w:tcBorders>
              <w:top w:val="nil"/>
              <w:left w:val="nil"/>
              <w:bottom w:val="nil"/>
              <w:right w:val="nil"/>
            </w:tcBorders>
          </w:tcPr>
          <w:p w14:paraId="3F150987"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Pet</w:t>
            </w:r>
          </w:p>
        </w:tc>
        <w:tc>
          <w:tcPr>
            <w:tcW w:w="1060" w:type="dxa"/>
            <w:tcBorders>
              <w:top w:val="nil"/>
              <w:left w:val="nil"/>
              <w:bottom w:val="nil"/>
              <w:right w:val="nil"/>
            </w:tcBorders>
          </w:tcPr>
          <w:p w14:paraId="251B64D3"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154</w:t>
            </w:r>
          </w:p>
        </w:tc>
        <w:tc>
          <w:tcPr>
            <w:tcW w:w="920" w:type="dxa"/>
            <w:tcBorders>
              <w:top w:val="nil"/>
              <w:left w:val="nil"/>
              <w:bottom w:val="nil"/>
              <w:right w:val="nil"/>
            </w:tcBorders>
          </w:tcPr>
          <w:p w14:paraId="26F7B1E5"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182</w:t>
            </w:r>
          </w:p>
        </w:tc>
        <w:tc>
          <w:tcPr>
            <w:tcW w:w="3380" w:type="dxa"/>
            <w:tcBorders>
              <w:top w:val="nil"/>
              <w:left w:val="nil"/>
              <w:bottom w:val="nil"/>
              <w:right w:val="nil"/>
            </w:tcBorders>
          </w:tcPr>
          <w:p w14:paraId="07705D5C" w14:textId="77777777" w:rsidR="003163BB" w:rsidRDefault="003163BB" w:rsidP="00526310">
            <w:pPr>
              <w:widowControl w:val="0"/>
              <w:autoSpaceDE w:val="0"/>
              <w:autoSpaceDN w:val="0"/>
              <w:adjustRightInd w:val="0"/>
              <w:rPr>
                <w:rFonts w:ascii="Calibri" w:eastAsia="MS Mincho" w:hAnsi="Calibri" w:cs="Calibri"/>
                <w:color w:val="000000"/>
              </w:rPr>
            </w:pPr>
            <w:r>
              <w:rPr>
                <w:rFonts w:ascii="Calibri" w:eastAsia="MS Mincho" w:hAnsi="Calibri" w:cs="Calibri"/>
                <w:color w:val="000000"/>
              </w:rPr>
              <w:t>*CAGCTCAATAGTTCTGTCAGG</w:t>
            </w:r>
          </w:p>
        </w:tc>
      </w:tr>
      <w:tr w:rsidR="003163BB" w14:paraId="132760C4" w14:textId="77777777" w:rsidTr="00526310">
        <w:trPr>
          <w:trHeight w:val="320"/>
        </w:trPr>
        <w:tc>
          <w:tcPr>
            <w:tcW w:w="1020" w:type="dxa"/>
            <w:tcBorders>
              <w:top w:val="nil"/>
              <w:left w:val="nil"/>
              <w:bottom w:val="nil"/>
              <w:right w:val="nil"/>
            </w:tcBorders>
          </w:tcPr>
          <w:p w14:paraId="11CD7215" w14:textId="77777777" w:rsidR="003163BB" w:rsidRDefault="003163BB" w:rsidP="00526310">
            <w:pPr>
              <w:widowControl w:val="0"/>
              <w:autoSpaceDE w:val="0"/>
              <w:autoSpaceDN w:val="0"/>
              <w:adjustRightInd w:val="0"/>
              <w:jc w:val="center"/>
              <w:rPr>
                <w:rFonts w:ascii="Calibri" w:eastAsia="MS Mincho" w:hAnsi="Calibri" w:cs="Calibri"/>
                <w:i/>
                <w:iCs/>
                <w:color w:val="000000"/>
              </w:rPr>
            </w:pPr>
          </w:p>
        </w:tc>
        <w:tc>
          <w:tcPr>
            <w:tcW w:w="810" w:type="dxa"/>
            <w:tcBorders>
              <w:top w:val="nil"/>
              <w:left w:val="nil"/>
              <w:bottom w:val="nil"/>
              <w:right w:val="nil"/>
            </w:tcBorders>
          </w:tcPr>
          <w:p w14:paraId="119E4BA6"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1350" w:type="dxa"/>
            <w:tcBorders>
              <w:top w:val="nil"/>
              <w:left w:val="nil"/>
              <w:bottom w:val="nil"/>
              <w:right w:val="nil"/>
            </w:tcBorders>
          </w:tcPr>
          <w:p w14:paraId="00C8E5BE"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900" w:type="dxa"/>
            <w:tcBorders>
              <w:top w:val="nil"/>
              <w:left w:val="nil"/>
              <w:bottom w:val="nil"/>
              <w:right w:val="nil"/>
            </w:tcBorders>
          </w:tcPr>
          <w:p w14:paraId="3622539C"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1060" w:type="dxa"/>
            <w:tcBorders>
              <w:top w:val="nil"/>
              <w:left w:val="nil"/>
              <w:bottom w:val="nil"/>
              <w:right w:val="nil"/>
            </w:tcBorders>
          </w:tcPr>
          <w:p w14:paraId="5DEE5A3E"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920" w:type="dxa"/>
            <w:tcBorders>
              <w:top w:val="nil"/>
              <w:left w:val="nil"/>
              <w:bottom w:val="nil"/>
              <w:right w:val="nil"/>
            </w:tcBorders>
          </w:tcPr>
          <w:p w14:paraId="1C08E846"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3380" w:type="dxa"/>
            <w:tcBorders>
              <w:top w:val="nil"/>
              <w:left w:val="nil"/>
              <w:bottom w:val="nil"/>
              <w:right w:val="nil"/>
            </w:tcBorders>
          </w:tcPr>
          <w:p w14:paraId="1CC3808D" w14:textId="77777777" w:rsidR="003163BB" w:rsidRDefault="003163BB" w:rsidP="00526310">
            <w:pPr>
              <w:widowControl w:val="0"/>
              <w:autoSpaceDE w:val="0"/>
              <w:autoSpaceDN w:val="0"/>
              <w:adjustRightInd w:val="0"/>
              <w:rPr>
                <w:rFonts w:ascii="Calibri" w:eastAsia="MS Mincho" w:hAnsi="Calibri" w:cs="Calibri"/>
                <w:color w:val="000000"/>
              </w:rPr>
            </w:pPr>
            <w:r>
              <w:rPr>
                <w:rFonts w:ascii="Calibri" w:eastAsia="MS Mincho" w:hAnsi="Calibri" w:cs="Calibri"/>
                <w:color w:val="000000"/>
              </w:rPr>
              <w:t>ACTACTGCTGAAGATATTGTAG</w:t>
            </w:r>
          </w:p>
        </w:tc>
      </w:tr>
      <w:tr w:rsidR="003163BB" w14:paraId="21866DF8" w14:textId="77777777" w:rsidTr="00526310">
        <w:trPr>
          <w:trHeight w:val="320"/>
        </w:trPr>
        <w:tc>
          <w:tcPr>
            <w:tcW w:w="1020" w:type="dxa"/>
            <w:tcBorders>
              <w:top w:val="nil"/>
              <w:left w:val="nil"/>
              <w:bottom w:val="nil"/>
              <w:right w:val="nil"/>
            </w:tcBorders>
          </w:tcPr>
          <w:p w14:paraId="68B7F3E0" w14:textId="77777777" w:rsidR="003163BB" w:rsidRDefault="003163BB" w:rsidP="00526310">
            <w:pPr>
              <w:widowControl w:val="0"/>
              <w:autoSpaceDE w:val="0"/>
              <w:autoSpaceDN w:val="0"/>
              <w:adjustRightInd w:val="0"/>
              <w:jc w:val="center"/>
              <w:rPr>
                <w:rFonts w:ascii="Calibri" w:eastAsia="MS Mincho" w:hAnsi="Calibri" w:cs="Calibri"/>
                <w:i/>
                <w:iCs/>
                <w:color w:val="000000"/>
              </w:rPr>
            </w:pPr>
            <w:r>
              <w:rPr>
                <w:rFonts w:ascii="Calibri" w:eastAsia="MS Mincho" w:hAnsi="Calibri" w:cs="Calibri"/>
                <w:i/>
                <w:iCs/>
                <w:color w:val="000000"/>
              </w:rPr>
              <w:t>Mdo 1</w:t>
            </w:r>
          </w:p>
        </w:tc>
        <w:tc>
          <w:tcPr>
            <w:tcW w:w="810" w:type="dxa"/>
            <w:tcBorders>
              <w:top w:val="nil"/>
              <w:left w:val="nil"/>
              <w:bottom w:val="nil"/>
              <w:right w:val="nil"/>
            </w:tcBorders>
          </w:tcPr>
          <w:p w14:paraId="7413CCD0"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6</w:t>
            </w:r>
          </w:p>
        </w:tc>
        <w:tc>
          <w:tcPr>
            <w:tcW w:w="1350" w:type="dxa"/>
            <w:tcBorders>
              <w:top w:val="nil"/>
              <w:left w:val="nil"/>
              <w:bottom w:val="nil"/>
              <w:right w:val="nil"/>
            </w:tcBorders>
          </w:tcPr>
          <w:p w14:paraId="36A52BBE"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55</w:t>
            </w:r>
          </w:p>
        </w:tc>
        <w:tc>
          <w:tcPr>
            <w:tcW w:w="900" w:type="dxa"/>
            <w:tcBorders>
              <w:top w:val="nil"/>
              <w:left w:val="nil"/>
              <w:bottom w:val="nil"/>
              <w:right w:val="nil"/>
            </w:tcBorders>
          </w:tcPr>
          <w:p w14:paraId="798BEC51"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Vic</w:t>
            </w:r>
          </w:p>
        </w:tc>
        <w:tc>
          <w:tcPr>
            <w:tcW w:w="1060" w:type="dxa"/>
            <w:tcBorders>
              <w:top w:val="nil"/>
              <w:left w:val="nil"/>
              <w:bottom w:val="nil"/>
              <w:right w:val="nil"/>
            </w:tcBorders>
          </w:tcPr>
          <w:p w14:paraId="07F5C688"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200</w:t>
            </w:r>
          </w:p>
        </w:tc>
        <w:tc>
          <w:tcPr>
            <w:tcW w:w="920" w:type="dxa"/>
            <w:tcBorders>
              <w:top w:val="nil"/>
              <w:left w:val="nil"/>
              <w:bottom w:val="nil"/>
              <w:right w:val="nil"/>
            </w:tcBorders>
          </w:tcPr>
          <w:p w14:paraId="7ACE007B"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220</w:t>
            </w:r>
          </w:p>
        </w:tc>
        <w:tc>
          <w:tcPr>
            <w:tcW w:w="3380" w:type="dxa"/>
            <w:tcBorders>
              <w:top w:val="nil"/>
              <w:left w:val="nil"/>
              <w:bottom w:val="nil"/>
              <w:right w:val="nil"/>
            </w:tcBorders>
          </w:tcPr>
          <w:p w14:paraId="4BF56DE9" w14:textId="77777777" w:rsidR="003163BB" w:rsidRDefault="003163BB" w:rsidP="00526310">
            <w:pPr>
              <w:widowControl w:val="0"/>
              <w:autoSpaceDE w:val="0"/>
              <w:autoSpaceDN w:val="0"/>
              <w:adjustRightInd w:val="0"/>
              <w:rPr>
                <w:rFonts w:ascii="Calibri" w:eastAsia="MS Mincho" w:hAnsi="Calibri" w:cs="Calibri"/>
                <w:color w:val="000000"/>
              </w:rPr>
            </w:pPr>
            <w:r>
              <w:rPr>
                <w:rFonts w:ascii="Calibri" w:eastAsia="MS Mincho" w:hAnsi="Calibri" w:cs="Calibri"/>
                <w:color w:val="000000"/>
              </w:rPr>
              <w:t>*GCTCTTCCCAGTGGTGAGTC</w:t>
            </w:r>
          </w:p>
        </w:tc>
      </w:tr>
      <w:tr w:rsidR="003163BB" w14:paraId="565DAAEE" w14:textId="77777777" w:rsidTr="00526310">
        <w:trPr>
          <w:trHeight w:val="320"/>
        </w:trPr>
        <w:tc>
          <w:tcPr>
            <w:tcW w:w="1020" w:type="dxa"/>
            <w:tcBorders>
              <w:top w:val="nil"/>
              <w:left w:val="nil"/>
              <w:bottom w:val="nil"/>
              <w:right w:val="nil"/>
            </w:tcBorders>
          </w:tcPr>
          <w:p w14:paraId="3D359344" w14:textId="77777777" w:rsidR="003163BB" w:rsidRDefault="003163BB" w:rsidP="00526310">
            <w:pPr>
              <w:widowControl w:val="0"/>
              <w:autoSpaceDE w:val="0"/>
              <w:autoSpaceDN w:val="0"/>
              <w:adjustRightInd w:val="0"/>
              <w:jc w:val="center"/>
              <w:rPr>
                <w:rFonts w:ascii="Calibri" w:eastAsia="MS Mincho" w:hAnsi="Calibri" w:cs="Calibri"/>
                <w:i/>
                <w:iCs/>
                <w:color w:val="000000"/>
              </w:rPr>
            </w:pPr>
          </w:p>
        </w:tc>
        <w:tc>
          <w:tcPr>
            <w:tcW w:w="810" w:type="dxa"/>
            <w:tcBorders>
              <w:top w:val="nil"/>
              <w:left w:val="nil"/>
              <w:bottom w:val="nil"/>
              <w:right w:val="nil"/>
            </w:tcBorders>
          </w:tcPr>
          <w:p w14:paraId="4B5F7F2E"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1350" w:type="dxa"/>
            <w:tcBorders>
              <w:top w:val="nil"/>
              <w:left w:val="nil"/>
              <w:bottom w:val="nil"/>
              <w:right w:val="nil"/>
            </w:tcBorders>
          </w:tcPr>
          <w:p w14:paraId="299EDBA2"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900" w:type="dxa"/>
            <w:tcBorders>
              <w:top w:val="nil"/>
              <w:left w:val="nil"/>
              <w:bottom w:val="nil"/>
              <w:right w:val="nil"/>
            </w:tcBorders>
          </w:tcPr>
          <w:p w14:paraId="4E5C9A1C"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1060" w:type="dxa"/>
            <w:tcBorders>
              <w:top w:val="nil"/>
              <w:left w:val="nil"/>
              <w:bottom w:val="nil"/>
              <w:right w:val="nil"/>
            </w:tcBorders>
          </w:tcPr>
          <w:p w14:paraId="51911038"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920" w:type="dxa"/>
            <w:tcBorders>
              <w:top w:val="nil"/>
              <w:left w:val="nil"/>
              <w:bottom w:val="nil"/>
              <w:right w:val="nil"/>
            </w:tcBorders>
          </w:tcPr>
          <w:p w14:paraId="45280B56"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3380" w:type="dxa"/>
            <w:tcBorders>
              <w:top w:val="nil"/>
              <w:left w:val="nil"/>
              <w:bottom w:val="nil"/>
              <w:right w:val="nil"/>
            </w:tcBorders>
          </w:tcPr>
          <w:p w14:paraId="2C47B7A9" w14:textId="77777777" w:rsidR="003163BB" w:rsidRDefault="003163BB" w:rsidP="00526310">
            <w:pPr>
              <w:widowControl w:val="0"/>
              <w:autoSpaceDE w:val="0"/>
              <w:autoSpaceDN w:val="0"/>
              <w:adjustRightInd w:val="0"/>
              <w:rPr>
                <w:rFonts w:ascii="Calibri" w:eastAsia="MS Mincho" w:hAnsi="Calibri" w:cs="Calibri"/>
                <w:color w:val="000000"/>
              </w:rPr>
            </w:pPr>
            <w:r>
              <w:rPr>
                <w:rFonts w:ascii="Calibri" w:eastAsia="MS Mincho" w:hAnsi="Calibri" w:cs="Calibri"/>
                <w:color w:val="000000"/>
              </w:rPr>
              <w:t>ATCTCAGCCCATACCGTCAC</w:t>
            </w:r>
          </w:p>
        </w:tc>
      </w:tr>
      <w:tr w:rsidR="003163BB" w14:paraId="72D082E1" w14:textId="77777777" w:rsidTr="00526310">
        <w:trPr>
          <w:trHeight w:val="320"/>
        </w:trPr>
        <w:tc>
          <w:tcPr>
            <w:tcW w:w="1020" w:type="dxa"/>
            <w:tcBorders>
              <w:top w:val="nil"/>
              <w:left w:val="nil"/>
              <w:bottom w:val="nil"/>
              <w:right w:val="nil"/>
            </w:tcBorders>
          </w:tcPr>
          <w:p w14:paraId="627352D0" w14:textId="77777777" w:rsidR="003163BB" w:rsidRDefault="003163BB" w:rsidP="00526310">
            <w:pPr>
              <w:widowControl w:val="0"/>
              <w:autoSpaceDE w:val="0"/>
              <w:autoSpaceDN w:val="0"/>
              <w:adjustRightInd w:val="0"/>
              <w:jc w:val="center"/>
              <w:rPr>
                <w:rFonts w:ascii="Calibri" w:eastAsia="MS Mincho" w:hAnsi="Calibri" w:cs="Calibri"/>
                <w:i/>
                <w:iCs/>
                <w:color w:val="000000"/>
              </w:rPr>
            </w:pPr>
            <w:r>
              <w:rPr>
                <w:rFonts w:ascii="Calibri" w:eastAsia="MS Mincho" w:hAnsi="Calibri" w:cs="Calibri"/>
                <w:i/>
                <w:iCs/>
                <w:color w:val="000000"/>
              </w:rPr>
              <w:t>Mdo 2</w:t>
            </w:r>
          </w:p>
        </w:tc>
        <w:tc>
          <w:tcPr>
            <w:tcW w:w="810" w:type="dxa"/>
            <w:tcBorders>
              <w:top w:val="nil"/>
              <w:left w:val="nil"/>
              <w:bottom w:val="nil"/>
              <w:right w:val="nil"/>
            </w:tcBorders>
          </w:tcPr>
          <w:p w14:paraId="7D3CD40B"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6</w:t>
            </w:r>
          </w:p>
        </w:tc>
        <w:tc>
          <w:tcPr>
            <w:tcW w:w="1350" w:type="dxa"/>
            <w:tcBorders>
              <w:top w:val="nil"/>
              <w:left w:val="nil"/>
              <w:bottom w:val="nil"/>
              <w:right w:val="nil"/>
            </w:tcBorders>
          </w:tcPr>
          <w:p w14:paraId="219FAC13"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55</w:t>
            </w:r>
          </w:p>
        </w:tc>
        <w:tc>
          <w:tcPr>
            <w:tcW w:w="900" w:type="dxa"/>
            <w:tcBorders>
              <w:top w:val="nil"/>
              <w:left w:val="nil"/>
              <w:bottom w:val="nil"/>
              <w:right w:val="nil"/>
            </w:tcBorders>
          </w:tcPr>
          <w:p w14:paraId="059914F8"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Ned</w:t>
            </w:r>
          </w:p>
        </w:tc>
        <w:tc>
          <w:tcPr>
            <w:tcW w:w="1060" w:type="dxa"/>
            <w:tcBorders>
              <w:top w:val="nil"/>
              <w:left w:val="nil"/>
              <w:bottom w:val="nil"/>
              <w:right w:val="nil"/>
            </w:tcBorders>
          </w:tcPr>
          <w:p w14:paraId="5CC62D2F"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187</w:t>
            </w:r>
          </w:p>
        </w:tc>
        <w:tc>
          <w:tcPr>
            <w:tcW w:w="920" w:type="dxa"/>
            <w:tcBorders>
              <w:top w:val="nil"/>
              <w:left w:val="nil"/>
              <w:bottom w:val="nil"/>
              <w:right w:val="nil"/>
            </w:tcBorders>
          </w:tcPr>
          <w:p w14:paraId="39C03BAB"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207</w:t>
            </w:r>
          </w:p>
        </w:tc>
        <w:tc>
          <w:tcPr>
            <w:tcW w:w="3380" w:type="dxa"/>
            <w:tcBorders>
              <w:top w:val="nil"/>
              <w:left w:val="nil"/>
              <w:bottom w:val="nil"/>
              <w:right w:val="nil"/>
            </w:tcBorders>
          </w:tcPr>
          <w:p w14:paraId="1EBDCF90" w14:textId="77777777" w:rsidR="003163BB" w:rsidRDefault="003163BB" w:rsidP="00526310">
            <w:pPr>
              <w:widowControl w:val="0"/>
              <w:autoSpaceDE w:val="0"/>
              <w:autoSpaceDN w:val="0"/>
              <w:adjustRightInd w:val="0"/>
              <w:rPr>
                <w:rFonts w:ascii="Calibri" w:eastAsia="MS Mincho" w:hAnsi="Calibri" w:cs="Calibri"/>
                <w:color w:val="000000"/>
              </w:rPr>
            </w:pPr>
            <w:r>
              <w:rPr>
                <w:rFonts w:ascii="Calibri" w:eastAsia="MS Mincho" w:hAnsi="Calibri" w:cs="Calibri"/>
                <w:color w:val="000000"/>
              </w:rPr>
              <w:t>*GCCCTTTCATATTGGGACAA</w:t>
            </w:r>
          </w:p>
        </w:tc>
      </w:tr>
      <w:tr w:rsidR="003163BB" w14:paraId="7B988EAC" w14:textId="77777777" w:rsidTr="00526310">
        <w:trPr>
          <w:trHeight w:val="320"/>
        </w:trPr>
        <w:tc>
          <w:tcPr>
            <w:tcW w:w="1020" w:type="dxa"/>
            <w:tcBorders>
              <w:top w:val="nil"/>
              <w:left w:val="nil"/>
              <w:bottom w:val="nil"/>
              <w:right w:val="nil"/>
            </w:tcBorders>
          </w:tcPr>
          <w:p w14:paraId="4439DB16" w14:textId="77777777" w:rsidR="003163BB" w:rsidRDefault="003163BB" w:rsidP="00526310">
            <w:pPr>
              <w:widowControl w:val="0"/>
              <w:autoSpaceDE w:val="0"/>
              <w:autoSpaceDN w:val="0"/>
              <w:adjustRightInd w:val="0"/>
              <w:jc w:val="center"/>
              <w:rPr>
                <w:rFonts w:ascii="Calibri" w:eastAsia="MS Mincho" w:hAnsi="Calibri" w:cs="Calibri"/>
                <w:i/>
                <w:iCs/>
                <w:color w:val="000000"/>
              </w:rPr>
            </w:pPr>
          </w:p>
        </w:tc>
        <w:tc>
          <w:tcPr>
            <w:tcW w:w="810" w:type="dxa"/>
            <w:tcBorders>
              <w:top w:val="nil"/>
              <w:left w:val="nil"/>
              <w:bottom w:val="nil"/>
              <w:right w:val="nil"/>
            </w:tcBorders>
          </w:tcPr>
          <w:p w14:paraId="7A96C3D0"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1350" w:type="dxa"/>
            <w:tcBorders>
              <w:top w:val="nil"/>
              <w:left w:val="nil"/>
              <w:bottom w:val="nil"/>
              <w:right w:val="nil"/>
            </w:tcBorders>
          </w:tcPr>
          <w:p w14:paraId="04E30731"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900" w:type="dxa"/>
            <w:tcBorders>
              <w:top w:val="nil"/>
              <w:left w:val="nil"/>
              <w:bottom w:val="nil"/>
              <w:right w:val="nil"/>
            </w:tcBorders>
          </w:tcPr>
          <w:p w14:paraId="14978366"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1060" w:type="dxa"/>
            <w:tcBorders>
              <w:top w:val="nil"/>
              <w:left w:val="nil"/>
              <w:bottom w:val="nil"/>
              <w:right w:val="nil"/>
            </w:tcBorders>
          </w:tcPr>
          <w:p w14:paraId="1398940F"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920" w:type="dxa"/>
            <w:tcBorders>
              <w:top w:val="nil"/>
              <w:left w:val="nil"/>
              <w:bottom w:val="nil"/>
              <w:right w:val="nil"/>
            </w:tcBorders>
          </w:tcPr>
          <w:p w14:paraId="5F74B92C"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3380" w:type="dxa"/>
            <w:tcBorders>
              <w:top w:val="nil"/>
              <w:left w:val="nil"/>
              <w:bottom w:val="nil"/>
              <w:right w:val="nil"/>
            </w:tcBorders>
          </w:tcPr>
          <w:p w14:paraId="1BF0AFE4" w14:textId="77777777" w:rsidR="003163BB" w:rsidRDefault="003163BB" w:rsidP="00526310">
            <w:pPr>
              <w:widowControl w:val="0"/>
              <w:autoSpaceDE w:val="0"/>
              <w:autoSpaceDN w:val="0"/>
              <w:adjustRightInd w:val="0"/>
              <w:rPr>
                <w:rFonts w:ascii="Calibri" w:eastAsia="MS Mincho" w:hAnsi="Calibri" w:cs="Calibri"/>
                <w:color w:val="000000"/>
              </w:rPr>
            </w:pPr>
            <w:r>
              <w:rPr>
                <w:rFonts w:ascii="Calibri" w:eastAsia="MS Mincho" w:hAnsi="Calibri" w:cs="Calibri"/>
                <w:color w:val="000000"/>
              </w:rPr>
              <w:t>CTGCTCTGGCGTACATTTCA</w:t>
            </w:r>
          </w:p>
        </w:tc>
      </w:tr>
      <w:tr w:rsidR="003163BB" w14:paraId="681233D2" w14:textId="77777777" w:rsidTr="00526310">
        <w:trPr>
          <w:trHeight w:val="320"/>
        </w:trPr>
        <w:tc>
          <w:tcPr>
            <w:tcW w:w="1020" w:type="dxa"/>
            <w:tcBorders>
              <w:top w:val="nil"/>
              <w:left w:val="nil"/>
              <w:bottom w:val="nil"/>
              <w:right w:val="nil"/>
            </w:tcBorders>
          </w:tcPr>
          <w:p w14:paraId="26A65C50" w14:textId="77777777" w:rsidR="003163BB" w:rsidRDefault="003163BB" w:rsidP="00526310">
            <w:pPr>
              <w:widowControl w:val="0"/>
              <w:autoSpaceDE w:val="0"/>
              <w:autoSpaceDN w:val="0"/>
              <w:adjustRightInd w:val="0"/>
              <w:jc w:val="center"/>
              <w:rPr>
                <w:rFonts w:ascii="Calibri" w:eastAsia="MS Mincho" w:hAnsi="Calibri" w:cs="Calibri"/>
                <w:i/>
                <w:iCs/>
                <w:color w:val="000000"/>
              </w:rPr>
            </w:pPr>
            <w:r>
              <w:rPr>
                <w:rFonts w:ascii="Calibri" w:eastAsia="MS Mincho" w:hAnsi="Calibri" w:cs="Calibri"/>
                <w:i/>
                <w:iCs/>
                <w:color w:val="000000"/>
              </w:rPr>
              <w:t>Mdo 3</w:t>
            </w:r>
          </w:p>
        </w:tc>
        <w:tc>
          <w:tcPr>
            <w:tcW w:w="810" w:type="dxa"/>
            <w:tcBorders>
              <w:top w:val="nil"/>
              <w:left w:val="nil"/>
              <w:bottom w:val="nil"/>
              <w:right w:val="nil"/>
            </w:tcBorders>
          </w:tcPr>
          <w:p w14:paraId="57303E68"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6</w:t>
            </w:r>
          </w:p>
        </w:tc>
        <w:tc>
          <w:tcPr>
            <w:tcW w:w="1350" w:type="dxa"/>
            <w:tcBorders>
              <w:top w:val="nil"/>
              <w:left w:val="nil"/>
              <w:bottom w:val="nil"/>
              <w:right w:val="nil"/>
            </w:tcBorders>
          </w:tcPr>
          <w:p w14:paraId="70D6F159"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55</w:t>
            </w:r>
          </w:p>
        </w:tc>
        <w:tc>
          <w:tcPr>
            <w:tcW w:w="900" w:type="dxa"/>
            <w:tcBorders>
              <w:top w:val="nil"/>
              <w:left w:val="nil"/>
              <w:bottom w:val="nil"/>
              <w:right w:val="nil"/>
            </w:tcBorders>
          </w:tcPr>
          <w:p w14:paraId="00F5CDCF"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Ned</w:t>
            </w:r>
          </w:p>
        </w:tc>
        <w:tc>
          <w:tcPr>
            <w:tcW w:w="1060" w:type="dxa"/>
            <w:tcBorders>
              <w:top w:val="nil"/>
              <w:left w:val="nil"/>
              <w:bottom w:val="nil"/>
              <w:right w:val="nil"/>
            </w:tcBorders>
          </w:tcPr>
          <w:p w14:paraId="70E53605"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125</w:t>
            </w:r>
          </w:p>
        </w:tc>
        <w:tc>
          <w:tcPr>
            <w:tcW w:w="920" w:type="dxa"/>
            <w:tcBorders>
              <w:top w:val="nil"/>
              <w:left w:val="nil"/>
              <w:bottom w:val="nil"/>
              <w:right w:val="nil"/>
            </w:tcBorders>
          </w:tcPr>
          <w:p w14:paraId="24564406"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145</w:t>
            </w:r>
          </w:p>
        </w:tc>
        <w:tc>
          <w:tcPr>
            <w:tcW w:w="3380" w:type="dxa"/>
            <w:tcBorders>
              <w:top w:val="nil"/>
              <w:left w:val="nil"/>
              <w:bottom w:val="nil"/>
              <w:right w:val="nil"/>
            </w:tcBorders>
          </w:tcPr>
          <w:p w14:paraId="1C7C4FE8" w14:textId="77777777" w:rsidR="003163BB" w:rsidRDefault="003163BB" w:rsidP="00526310">
            <w:pPr>
              <w:widowControl w:val="0"/>
              <w:autoSpaceDE w:val="0"/>
              <w:autoSpaceDN w:val="0"/>
              <w:adjustRightInd w:val="0"/>
              <w:rPr>
                <w:rFonts w:ascii="Calibri" w:eastAsia="MS Mincho" w:hAnsi="Calibri" w:cs="Calibri"/>
                <w:color w:val="000000"/>
              </w:rPr>
            </w:pPr>
            <w:r>
              <w:rPr>
                <w:rFonts w:ascii="Calibri" w:eastAsia="MS Mincho" w:hAnsi="Calibri" w:cs="Calibri"/>
                <w:color w:val="000000"/>
              </w:rPr>
              <w:t>*AGGTGCTTTGCGCTACAAGT</w:t>
            </w:r>
          </w:p>
        </w:tc>
      </w:tr>
      <w:tr w:rsidR="003163BB" w14:paraId="032C5FDD" w14:textId="77777777" w:rsidTr="00526310">
        <w:trPr>
          <w:trHeight w:val="320"/>
        </w:trPr>
        <w:tc>
          <w:tcPr>
            <w:tcW w:w="1020" w:type="dxa"/>
            <w:tcBorders>
              <w:top w:val="nil"/>
              <w:left w:val="nil"/>
              <w:bottom w:val="nil"/>
              <w:right w:val="nil"/>
            </w:tcBorders>
          </w:tcPr>
          <w:p w14:paraId="1D5AF681" w14:textId="77777777" w:rsidR="003163BB" w:rsidRDefault="003163BB" w:rsidP="00526310">
            <w:pPr>
              <w:widowControl w:val="0"/>
              <w:autoSpaceDE w:val="0"/>
              <w:autoSpaceDN w:val="0"/>
              <w:adjustRightInd w:val="0"/>
              <w:jc w:val="center"/>
              <w:rPr>
                <w:rFonts w:ascii="Calibri" w:eastAsia="MS Mincho" w:hAnsi="Calibri" w:cs="Calibri"/>
                <w:i/>
                <w:iCs/>
                <w:color w:val="000000"/>
              </w:rPr>
            </w:pPr>
          </w:p>
        </w:tc>
        <w:tc>
          <w:tcPr>
            <w:tcW w:w="810" w:type="dxa"/>
            <w:tcBorders>
              <w:top w:val="nil"/>
              <w:left w:val="nil"/>
              <w:bottom w:val="nil"/>
              <w:right w:val="nil"/>
            </w:tcBorders>
          </w:tcPr>
          <w:p w14:paraId="45AF65F7"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1350" w:type="dxa"/>
            <w:tcBorders>
              <w:top w:val="nil"/>
              <w:left w:val="nil"/>
              <w:bottom w:val="nil"/>
              <w:right w:val="nil"/>
            </w:tcBorders>
          </w:tcPr>
          <w:p w14:paraId="74E789EC"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900" w:type="dxa"/>
            <w:tcBorders>
              <w:top w:val="nil"/>
              <w:left w:val="nil"/>
              <w:bottom w:val="nil"/>
              <w:right w:val="nil"/>
            </w:tcBorders>
          </w:tcPr>
          <w:p w14:paraId="71A310BA"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1060" w:type="dxa"/>
            <w:tcBorders>
              <w:top w:val="nil"/>
              <w:left w:val="nil"/>
              <w:bottom w:val="nil"/>
              <w:right w:val="nil"/>
            </w:tcBorders>
          </w:tcPr>
          <w:p w14:paraId="17C5A24A"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920" w:type="dxa"/>
            <w:tcBorders>
              <w:top w:val="nil"/>
              <w:left w:val="nil"/>
              <w:bottom w:val="nil"/>
              <w:right w:val="nil"/>
            </w:tcBorders>
          </w:tcPr>
          <w:p w14:paraId="13EFA7F5"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3380" w:type="dxa"/>
            <w:tcBorders>
              <w:top w:val="nil"/>
              <w:left w:val="nil"/>
              <w:bottom w:val="nil"/>
              <w:right w:val="nil"/>
            </w:tcBorders>
          </w:tcPr>
          <w:p w14:paraId="6C0B28E2" w14:textId="77777777" w:rsidR="003163BB" w:rsidRDefault="003163BB" w:rsidP="00526310">
            <w:pPr>
              <w:widowControl w:val="0"/>
              <w:autoSpaceDE w:val="0"/>
              <w:autoSpaceDN w:val="0"/>
              <w:adjustRightInd w:val="0"/>
              <w:rPr>
                <w:rFonts w:ascii="Calibri" w:eastAsia="MS Mincho" w:hAnsi="Calibri" w:cs="Calibri"/>
                <w:color w:val="000000"/>
              </w:rPr>
            </w:pPr>
            <w:r>
              <w:rPr>
                <w:rFonts w:ascii="Calibri" w:eastAsia="MS Mincho" w:hAnsi="Calibri" w:cs="Calibri"/>
                <w:color w:val="000000"/>
              </w:rPr>
              <w:t>CTGCATGGCTGTTATGTTGG</w:t>
            </w:r>
          </w:p>
        </w:tc>
      </w:tr>
      <w:tr w:rsidR="003163BB" w14:paraId="54E3A211" w14:textId="77777777" w:rsidTr="00526310">
        <w:trPr>
          <w:trHeight w:val="320"/>
        </w:trPr>
        <w:tc>
          <w:tcPr>
            <w:tcW w:w="1020" w:type="dxa"/>
            <w:tcBorders>
              <w:top w:val="nil"/>
              <w:left w:val="nil"/>
              <w:bottom w:val="nil"/>
              <w:right w:val="nil"/>
            </w:tcBorders>
          </w:tcPr>
          <w:p w14:paraId="58665B34" w14:textId="77777777" w:rsidR="003163BB" w:rsidRDefault="003163BB" w:rsidP="00526310">
            <w:pPr>
              <w:widowControl w:val="0"/>
              <w:autoSpaceDE w:val="0"/>
              <w:autoSpaceDN w:val="0"/>
              <w:adjustRightInd w:val="0"/>
              <w:jc w:val="center"/>
              <w:rPr>
                <w:rFonts w:ascii="Calibri" w:eastAsia="MS Mincho" w:hAnsi="Calibri" w:cs="Calibri"/>
                <w:i/>
                <w:iCs/>
                <w:color w:val="000000"/>
              </w:rPr>
            </w:pPr>
            <w:r>
              <w:rPr>
                <w:rFonts w:ascii="Calibri" w:eastAsia="MS Mincho" w:hAnsi="Calibri" w:cs="Calibri"/>
                <w:i/>
                <w:iCs/>
                <w:color w:val="000000"/>
              </w:rPr>
              <w:t>Mdo 4</w:t>
            </w:r>
          </w:p>
        </w:tc>
        <w:tc>
          <w:tcPr>
            <w:tcW w:w="810" w:type="dxa"/>
            <w:tcBorders>
              <w:top w:val="nil"/>
              <w:left w:val="nil"/>
              <w:bottom w:val="nil"/>
              <w:right w:val="nil"/>
            </w:tcBorders>
          </w:tcPr>
          <w:p w14:paraId="69C5C364"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3</w:t>
            </w:r>
          </w:p>
        </w:tc>
        <w:tc>
          <w:tcPr>
            <w:tcW w:w="1350" w:type="dxa"/>
            <w:tcBorders>
              <w:top w:val="nil"/>
              <w:left w:val="nil"/>
              <w:bottom w:val="nil"/>
              <w:right w:val="nil"/>
            </w:tcBorders>
          </w:tcPr>
          <w:p w14:paraId="62E5BA94"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55</w:t>
            </w:r>
          </w:p>
        </w:tc>
        <w:tc>
          <w:tcPr>
            <w:tcW w:w="900" w:type="dxa"/>
            <w:tcBorders>
              <w:top w:val="nil"/>
              <w:left w:val="nil"/>
              <w:bottom w:val="nil"/>
              <w:right w:val="nil"/>
            </w:tcBorders>
          </w:tcPr>
          <w:p w14:paraId="2233A525"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Vic</w:t>
            </w:r>
          </w:p>
        </w:tc>
        <w:tc>
          <w:tcPr>
            <w:tcW w:w="1060" w:type="dxa"/>
            <w:tcBorders>
              <w:top w:val="nil"/>
              <w:left w:val="nil"/>
              <w:bottom w:val="nil"/>
              <w:right w:val="nil"/>
            </w:tcBorders>
          </w:tcPr>
          <w:p w14:paraId="32534D11"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132</w:t>
            </w:r>
          </w:p>
        </w:tc>
        <w:tc>
          <w:tcPr>
            <w:tcW w:w="920" w:type="dxa"/>
            <w:tcBorders>
              <w:top w:val="nil"/>
              <w:left w:val="nil"/>
              <w:bottom w:val="nil"/>
              <w:right w:val="nil"/>
            </w:tcBorders>
          </w:tcPr>
          <w:p w14:paraId="40C049BC"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152</w:t>
            </w:r>
          </w:p>
        </w:tc>
        <w:tc>
          <w:tcPr>
            <w:tcW w:w="3380" w:type="dxa"/>
            <w:tcBorders>
              <w:top w:val="nil"/>
              <w:left w:val="nil"/>
              <w:bottom w:val="nil"/>
              <w:right w:val="nil"/>
            </w:tcBorders>
          </w:tcPr>
          <w:p w14:paraId="2BD992DB" w14:textId="77777777" w:rsidR="003163BB" w:rsidRDefault="003163BB" w:rsidP="00526310">
            <w:pPr>
              <w:widowControl w:val="0"/>
              <w:autoSpaceDE w:val="0"/>
              <w:autoSpaceDN w:val="0"/>
              <w:adjustRightInd w:val="0"/>
              <w:rPr>
                <w:rFonts w:ascii="Calibri" w:eastAsia="MS Mincho" w:hAnsi="Calibri" w:cs="Calibri"/>
                <w:color w:val="000000"/>
              </w:rPr>
            </w:pPr>
            <w:r>
              <w:rPr>
                <w:rFonts w:ascii="Calibri" w:eastAsia="MS Mincho" w:hAnsi="Calibri" w:cs="Calibri"/>
                <w:color w:val="000000"/>
              </w:rPr>
              <w:t>*TCTGAACAACTGCATTTAGACTG</w:t>
            </w:r>
          </w:p>
        </w:tc>
      </w:tr>
      <w:tr w:rsidR="003163BB" w14:paraId="4F2451E2" w14:textId="77777777" w:rsidTr="00526310">
        <w:trPr>
          <w:trHeight w:val="320"/>
        </w:trPr>
        <w:tc>
          <w:tcPr>
            <w:tcW w:w="1020" w:type="dxa"/>
            <w:tcBorders>
              <w:top w:val="nil"/>
              <w:left w:val="nil"/>
              <w:bottom w:val="nil"/>
              <w:right w:val="nil"/>
            </w:tcBorders>
          </w:tcPr>
          <w:p w14:paraId="3BCD3D18" w14:textId="77777777" w:rsidR="003163BB" w:rsidRDefault="003163BB" w:rsidP="00526310">
            <w:pPr>
              <w:widowControl w:val="0"/>
              <w:autoSpaceDE w:val="0"/>
              <w:autoSpaceDN w:val="0"/>
              <w:adjustRightInd w:val="0"/>
              <w:jc w:val="center"/>
              <w:rPr>
                <w:rFonts w:ascii="Calibri" w:eastAsia="MS Mincho" w:hAnsi="Calibri" w:cs="Calibri"/>
                <w:i/>
                <w:iCs/>
                <w:color w:val="000000"/>
              </w:rPr>
            </w:pPr>
          </w:p>
        </w:tc>
        <w:tc>
          <w:tcPr>
            <w:tcW w:w="810" w:type="dxa"/>
            <w:tcBorders>
              <w:top w:val="nil"/>
              <w:left w:val="nil"/>
              <w:bottom w:val="nil"/>
              <w:right w:val="nil"/>
            </w:tcBorders>
          </w:tcPr>
          <w:p w14:paraId="4BAD902B"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1350" w:type="dxa"/>
            <w:tcBorders>
              <w:top w:val="nil"/>
              <w:left w:val="nil"/>
              <w:bottom w:val="nil"/>
              <w:right w:val="nil"/>
            </w:tcBorders>
          </w:tcPr>
          <w:p w14:paraId="5C80A247"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900" w:type="dxa"/>
            <w:tcBorders>
              <w:top w:val="nil"/>
              <w:left w:val="nil"/>
              <w:bottom w:val="nil"/>
              <w:right w:val="nil"/>
            </w:tcBorders>
          </w:tcPr>
          <w:p w14:paraId="4DDE63C5"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1060" w:type="dxa"/>
            <w:tcBorders>
              <w:top w:val="nil"/>
              <w:left w:val="nil"/>
              <w:bottom w:val="nil"/>
              <w:right w:val="nil"/>
            </w:tcBorders>
          </w:tcPr>
          <w:p w14:paraId="67A65E92"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920" w:type="dxa"/>
            <w:tcBorders>
              <w:top w:val="nil"/>
              <w:left w:val="nil"/>
              <w:bottom w:val="nil"/>
              <w:right w:val="nil"/>
            </w:tcBorders>
          </w:tcPr>
          <w:p w14:paraId="7486F75B"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3380" w:type="dxa"/>
            <w:tcBorders>
              <w:top w:val="nil"/>
              <w:left w:val="nil"/>
              <w:bottom w:val="nil"/>
              <w:right w:val="nil"/>
            </w:tcBorders>
          </w:tcPr>
          <w:p w14:paraId="78CC429C" w14:textId="77777777" w:rsidR="003163BB" w:rsidRDefault="003163BB" w:rsidP="00526310">
            <w:pPr>
              <w:widowControl w:val="0"/>
              <w:autoSpaceDE w:val="0"/>
              <w:autoSpaceDN w:val="0"/>
              <w:adjustRightInd w:val="0"/>
              <w:rPr>
                <w:rFonts w:ascii="Calibri" w:eastAsia="MS Mincho" w:hAnsi="Calibri" w:cs="Calibri"/>
                <w:color w:val="000000"/>
              </w:rPr>
            </w:pPr>
            <w:r>
              <w:rPr>
                <w:rFonts w:ascii="Calibri" w:eastAsia="MS Mincho" w:hAnsi="Calibri" w:cs="Calibri"/>
                <w:color w:val="000000"/>
              </w:rPr>
              <w:t>CTAATCCCAGGGCAAGACTG</w:t>
            </w:r>
          </w:p>
        </w:tc>
      </w:tr>
      <w:tr w:rsidR="003163BB" w14:paraId="77F8E07B" w14:textId="77777777" w:rsidTr="00526310">
        <w:trPr>
          <w:trHeight w:val="320"/>
        </w:trPr>
        <w:tc>
          <w:tcPr>
            <w:tcW w:w="1020" w:type="dxa"/>
            <w:tcBorders>
              <w:top w:val="nil"/>
              <w:left w:val="nil"/>
              <w:bottom w:val="nil"/>
              <w:right w:val="nil"/>
            </w:tcBorders>
          </w:tcPr>
          <w:p w14:paraId="3F6624A4" w14:textId="77777777" w:rsidR="003163BB" w:rsidRDefault="003163BB" w:rsidP="00526310">
            <w:pPr>
              <w:widowControl w:val="0"/>
              <w:autoSpaceDE w:val="0"/>
              <w:autoSpaceDN w:val="0"/>
              <w:adjustRightInd w:val="0"/>
              <w:jc w:val="center"/>
              <w:rPr>
                <w:rFonts w:ascii="Calibri" w:eastAsia="MS Mincho" w:hAnsi="Calibri" w:cs="Calibri"/>
                <w:i/>
                <w:iCs/>
                <w:color w:val="000000"/>
              </w:rPr>
            </w:pPr>
            <w:r>
              <w:rPr>
                <w:rFonts w:ascii="Calibri" w:eastAsia="MS Mincho" w:hAnsi="Calibri" w:cs="Calibri"/>
                <w:i/>
                <w:iCs/>
                <w:color w:val="000000"/>
              </w:rPr>
              <w:t>Mdo 5</w:t>
            </w:r>
          </w:p>
        </w:tc>
        <w:tc>
          <w:tcPr>
            <w:tcW w:w="810" w:type="dxa"/>
            <w:tcBorders>
              <w:top w:val="nil"/>
              <w:left w:val="nil"/>
              <w:bottom w:val="nil"/>
              <w:right w:val="nil"/>
            </w:tcBorders>
          </w:tcPr>
          <w:p w14:paraId="4C9883BD"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2</w:t>
            </w:r>
          </w:p>
        </w:tc>
        <w:tc>
          <w:tcPr>
            <w:tcW w:w="1350" w:type="dxa"/>
            <w:tcBorders>
              <w:top w:val="nil"/>
              <w:left w:val="nil"/>
              <w:bottom w:val="nil"/>
              <w:right w:val="nil"/>
            </w:tcBorders>
          </w:tcPr>
          <w:p w14:paraId="1202D389"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55</w:t>
            </w:r>
          </w:p>
        </w:tc>
        <w:tc>
          <w:tcPr>
            <w:tcW w:w="900" w:type="dxa"/>
            <w:tcBorders>
              <w:top w:val="nil"/>
              <w:left w:val="nil"/>
              <w:bottom w:val="nil"/>
              <w:right w:val="nil"/>
            </w:tcBorders>
          </w:tcPr>
          <w:p w14:paraId="1179FB80"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Fam</w:t>
            </w:r>
          </w:p>
        </w:tc>
        <w:tc>
          <w:tcPr>
            <w:tcW w:w="1060" w:type="dxa"/>
            <w:tcBorders>
              <w:top w:val="nil"/>
              <w:left w:val="nil"/>
              <w:bottom w:val="nil"/>
              <w:right w:val="nil"/>
            </w:tcBorders>
          </w:tcPr>
          <w:p w14:paraId="0FB210FB"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190</w:t>
            </w:r>
          </w:p>
        </w:tc>
        <w:tc>
          <w:tcPr>
            <w:tcW w:w="920" w:type="dxa"/>
            <w:tcBorders>
              <w:top w:val="nil"/>
              <w:left w:val="nil"/>
              <w:bottom w:val="nil"/>
              <w:right w:val="nil"/>
            </w:tcBorders>
          </w:tcPr>
          <w:p w14:paraId="3D42187E"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210</w:t>
            </w:r>
          </w:p>
        </w:tc>
        <w:tc>
          <w:tcPr>
            <w:tcW w:w="3380" w:type="dxa"/>
            <w:tcBorders>
              <w:top w:val="nil"/>
              <w:left w:val="nil"/>
              <w:bottom w:val="nil"/>
              <w:right w:val="nil"/>
            </w:tcBorders>
          </w:tcPr>
          <w:p w14:paraId="2BB2732A" w14:textId="77777777" w:rsidR="003163BB" w:rsidRDefault="003163BB" w:rsidP="00526310">
            <w:pPr>
              <w:widowControl w:val="0"/>
              <w:autoSpaceDE w:val="0"/>
              <w:autoSpaceDN w:val="0"/>
              <w:adjustRightInd w:val="0"/>
              <w:rPr>
                <w:rFonts w:ascii="Calibri" w:eastAsia="MS Mincho" w:hAnsi="Calibri" w:cs="Calibri"/>
                <w:color w:val="000000"/>
              </w:rPr>
            </w:pPr>
            <w:r>
              <w:rPr>
                <w:rFonts w:ascii="Calibri" w:eastAsia="MS Mincho" w:hAnsi="Calibri" w:cs="Calibri"/>
                <w:color w:val="000000"/>
              </w:rPr>
              <w:t>*CAGGTTCCCTCTCACCTTCA</w:t>
            </w:r>
          </w:p>
        </w:tc>
      </w:tr>
      <w:tr w:rsidR="003163BB" w14:paraId="429F45D7" w14:textId="77777777" w:rsidTr="00526310">
        <w:trPr>
          <w:trHeight w:val="320"/>
        </w:trPr>
        <w:tc>
          <w:tcPr>
            <w:tcW w:w="1020" w:type="dxa"/>
            <w:tcBorders>
              <w:top w:val="nil"/>
              <w:left w:val="nil"/>
              <w:bottom w:val="nil"/>
              <w:right w:val="nil"/>
            </w:tcBorders>
          </w:tcPr>
          <w:p w14:paraId="21C8C0CD" w14:textId="77777777" w:rsidR="003163BB" w:rsidRDefault="003163BB" w:rsidP="00526310">
            <w:pPr>
              <w:widowControl w:val="0"/>
              <w:autoSpaceDE w:val="0"/>
              <w:autoSpaceDN w:val="0"/>
              <w:adjustRightInd w:val="0"/>
              <w:rPr>
                <w:rFonts w:ascii="Calibri" w:eastAsia="MS Mincho" w:hAnsi="Calibri" w:cs="Calibri"/>
                <w:i/>
                <w:iCs/>
                <w:color w:val="000000"/>
              </w:rPr>
            </w:pPr>
          </w:p>
        </w:tc>
        <w:tc>
          <w:tcPr>
            <w:tcW w:w="810" w:type="dxa"/>
            <w:tcBorders>
              <w:top w:val="nil"/>
              <w:left w:val="nil"/>
              <w:bottom w:val="nil"/>
              <w:right w:val="nil"/>
            </w:tcBorders>
          </w:tcPr>
          <w:p w14:paraId="2D994487"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1350" w:type="dxa"/>
            <w:tcBorders>
              <w:top w:val="nil"/>
              <w:left w:val="nil"/>
              <w:bottom w:val="nil"/>
              <w:right w:val="nil"/>
            </w:tcBorders>
          </w:tcPr>
          <w:p w14:paraId="6BE6B087"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900" w:type="dxa"/>
            <w:tcBorders>
              <w:top w:val="nil"/>
              <w:left w:val="nil"/>
              <w:bottom w:val="nil"/>
              <w:right w:val="nil"/>
            </w:tcBorders>
          </w:tcPr>
          <w:p w14:paraId="0C0F21CF"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1060" w:type="dxa"/>
            <w:tcBorders>
              <w:top w:val="nil"/>
              <w:left w:val="nil"/>
              <w:bottom w:val="nil"/>
              <w:right w:val="nil"/>
            </w:tcBorders>
          </w:tcPr>
          <w:p w14:paraId="3B90B1EE"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920" w:type="dxa"/>
            <w:tcBorders>
              <w:top w:val="nil"/>
              <w:left w:val="nil"/>
              <w:bottom w:val="nil"/>
              <w:right w:val="nil"/>
            </w:tcBorders>
          </w:tcPr>
          <w:p w14:paraId="3906C5FD"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3380" w:type="dxa"/>
            <w:tcBorders>
              <w:top w:val="nil"/>
              <w:left w:val="nil"/>
              <w:bottom w:val="nil"/>
              <w:right w:val="nil"/>
            </w:tcBorders>
          </w:tcPr>
          <w:p w14:paraId="53E63C2C" w14:textId="77777777" w:rsidR="003163BB" w:rsidRDefault="003163BB" w:rsidP="00526310">
            <w:pPr>
              <w:widowControl w:val="0"/>
              <w:autoSpaceDE w:val="0"/>
              <w:autoSpaceDN w:val="0"/>
              <w:adjustRightInd w:val="0"/>
              <w:rPr>
                <w:rFonts w:ascii="Calibri" w:eastAsia="MS Mincho" w:hAnsi="Calibri" w:cs="Calibri"/>
                <w:color w:val="000000"/>
              </w:rPr>
            </w:pPr>
            <w:r>
              <w:rPr>
                <w:rFonts w:ascii="Calibri" w:eastAsia="MS Mincho" w:hAnsi="Calibri" w:cs="Calibri"/>
                <w:color w:val="000000"/>
              </w:rPr>
              <w:t>ATGGTCTCACCAGGGACAAA</w:t>
            </w:r>
          </w:p>
        </w:tc>
      </w:tr>
      <w:tr w:rsidR="003163BB" w14:paraId="6A89BA7D" w14:textId="77777777" w:rsidTr="00526310">
        <w:trPr>
          <w:trHeight w:val="320"/>
        </w:trPr>
        <w:tc>
          <w:tcPr>
            <w:tcW w:w="1020" w:type="dxa"/>
            <w:tcBorders>
              <w:top w:val="nil"/>
              <w:left w:val="nil"/>
              <w:bottom w:val="nil"/>
              <w:right w:val="nil"/>
            </w:tcBorders>
          </w:tcPr>
          <w:p w14:paraId="73472B7C" w14:textId="77777777" w:rsidR="003163BB" w:rsidRDefault="003163BB" w:rsidP="00526310">
            <w:pPr>
              <w:widowControl w:val="0"/>
              <w:autoSpaceDE w:val="0"/>
              <w:autoSpaceDN w:val="0"/>
              <w:adjustRightInd w:val="0"/>
              <w:jc w:val="center"/>
              <w:rPr>
                <w:rFonts w:ascii="Calibri" w:eastAsia="MS Mincho" w:hAnsi="Calibri" w:cs="Calibri"/>
                <w:i/>
                <w:iCs/>
                <w:color w:val="000000"/>
              </w:rPr>
            </w:pPr>
            <w:r>
              <w:rPr>
                <w:rFonts w:ascii="Calibri" w:eastAsia="MS Mincho" w:hAnsi="Calibri" w:cs="Calibri"/>
                <w:i/>
                <w:iCs/>
                <w:color w:val="000000"/>
              </w:rPr>
              <w:t>Mdo 6</w:t>
            </w:r>
          </w:p>
        </w:tc>
        <w:tc>
          <w:tcPr>
            <w:tcW w:w="810" w:type="dxa"/>
            <w:tcBorders>
              <w:top w:val="nil"/>
              <w:left w:val="nil"/>
              <w:bottom w:val="nil"/>
              <w:right w:val="nil"/>
            </w:tcBorders>
          </w:tcPr>
          <w:p w14:paraId="0C5C20D9"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3</w:t>
            </w:r>
          </w:p>
        </w:tc>
        <w:tc>
          <w:tcPr>
            <w:tcW w:w="1350" w:type="dxa"/>
            <w:tcBorders>
              <w:top w:val="nil"/>
              <w:left w:val="nil"/>
              <w:bottom w:val="nil"/>
              <w:right w:val="nil"/>
            </w:tcBorders>
          </w:tcPr>
          <w:p w14:paraId="4564CE6B"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55</w:t>
            </w:r>
          </w:p>
        </w:tc>
        <w:tc>
          <w:tcPr>
            <w:tcW w:w="900" w:type="dxa"/>
            <w:tcBorders>
              <w:top w:val="nil"/>
              <w:left w:val="nil"/>
              <w:bottom w:val="nil"/>
              <w:right w:val="nil"/>
            </w:tcBorders>
          </w:tcPr>
          <w:p w14:paraId="474FB171"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Pet</w:t>
            </w:r>
          </w:p>
        </w:tc>
        <w:tc>
          <w:tcPr>
            <w:tcW w:w="1060" w:type="dxa"/>
            <w:tcBorders>
              <w:top w:val="nil"/>
              <w:left w:val="nil"/>
              <w:bottom w:val="nil"/>
              <w:right w:val="nil"/>
            </w:tcBorders>
          </w:tcPr>
          <w:p w14:paraId="57571C55"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140</w:t>
            </w:r>
          </w:p>
        </w:tc>
        <w:tc>
          <w:tcPr>
            <w:tcW w:w="920" w:type="dxa"/>
            <w:tcBorders>
              <w:top w:val="nil"/>
              <w:left w:val="nil"/>
              <w:bottom w:val="nil"/>
              <w:right w:val="nil"/>
            </w:tcBorders>
          </w:tcPr>
          <w:p w14:paraId="43E6D261"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160</w:t>
            </w:r>
          </w:p>
        </w:tc>
        <w:tc>
          <w:tcPr>
            <w:tcW w:w="3380" w:type="dxa"/>
            <w:tcBorders>
              <w:top w:val="nil"/>
              <w:left w:val="nil"/>
              <w:bottom w:val="nil"/>
              <w:right w:val="nil"/>
            </w:tcBorders>
          </w:tcPr>
          <w:p w14:paraId="0921A37D" w14:textId="77777777" w:rsidR="003163BB" w:rsidRDefault="003163BB" w:rsidP="00526310">
            <w:pPr>
              <w:widowControl w:val="0"/>
              <w:autoSpaceDE w:val="0"/>
              <w:autoSpaceDN w:val="0"/>
              <w:adjustRightInd w:val="0"/>
              <w:rPr>
                <w:rFonts w:ascii="Calibri" w:eastAsia="MS Mincho" w:hAnsi="Calibri" w:cs="Calibri"/>
                <w:color w:val="000000"/>
              </w:rPr>
            </w:pPr>
            <w:r>
              <w:rPr>
                <w:rFonts w:ascii="Calibri" w:eastAsia="MS Mincho" w:hAnsi="Calibri" w:cs="Calibri"/>
                <w:color w:val="000000"/>
              </w:rPr>
              <w:t>*TGAAATGTACGCCAGAGCAG</w:t>
            </w:r>
          </w:p>
        </w:tc>
      </w:tr>
      <w:tr w:rsidR="003163BB" w14:paraId="67497A96" w14:textId="77777777" w:rsidTr="00526310">
        <w:trPr>
          <w:trHeight w:val="320"/>
        </w:trPr>
        <w:tc>
          <w:tcPr>
            <w:tcW w:w="1020" w:type="dxa"/>
            <w:tcBorders>
              <w:top w:val="nil"/>
              <w:left w:val="nil"/>
              <w:bottom w:val="nil"/>
              <w:right w:val="nil"/>
            </w:tcBorders>
          </w:tcPr>
          <w:p w14:paraId="40C44393" w14:textId="77777777" w:rsidR="003163BB" w:rsidRDefault="003163BB" w:rsidP="00526310">
            <w:pPr>
              <w:widowControl w:val="0"/>
              <w:autoSpaceDE w:val="0"/>
              <w:autoSpaceDN w:val="0"/>
              <w:adjustRightInd w:val="0"/>
              <w:jc w:val="center"/>
              <w:rPr>
                <w:rFonts w:ascii="Calibri" w:eastAsia="MS Mincho" w:hAnsi="Calibri" w:cs="Calibri"/>
                <w:i/>
                <w:iCs/>
                <w:color w:val="000000"/>
              </w:rPr>
            </w:pPr>
          </w:p>
        </w:tc>
        <w:tc>
          <w:tcPr>
            <w:tcW w:w="810" w:type="dxa"/>
            <w:tcBorders>
              <w:top w:val="nil"/>
              <w:left w:val="nil"/>
              <w:bottom w:val="nil"/>
              <w:right w:val="nil"/>
            </w:tcBorders>
          </w:tcPr>
          <w:p w14:paraId="44612309"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1350" w:type="dxa"/>
            <w:tcBorders>
              <w:top w:val="nil"/>
              <w:left w:val="nil"/>
              <w:bottom w:val="nil"/>
              <w:right w:val="nil"/>
            </w:tcBorders>
          </w:tcPr>
          <w:p w14:paraId="5D89F8CB"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900" w:type="dxa"/>
            <w:tcBorders>
              <w:top w:val="nil"/>
              <w:left w:val="nil"/>
              <w:bottom w:val="nil"/>
              <w:right w:val="nil"/>
            </w:tcBorders>
          </w:tcPr>
          <w:p w14:paraId="111A6C80"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1060" w:type="dxa"/>
            <w:tcBorders>
              <w:top w:val="nil"/>
              <w:left w:val="nil"/>
              <w:bottom w:val="nil"/>
              <w:right w:val="nil"/>
            </w:tcBorders>
          </w:tcPr>
          <w:p w14:paraId="3DC11B6E"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920" w:type="dxa"/>
            <w:tcBorders>
              <w:top w:val="nil"/>
              <w:left w:val="nil"/>
              <w:bottom w:val="nil"/>
              <w:right w:val="nil"/>
            </w:tcBorders>
          </w:tcPr>
          <w:p w14:paraId="344615E4"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3380" w:type="dxa"/>
            <w:tcBorders>
              <w:top w:val="nil"/>
              <w:left w:val="nil"/>
              <w:bottom w:val="nil"/>
              <w:right w:val="nil"/>
            </w:tcBorders>
          </w:tcPr>
          <w:p w14:paraId="7FC297E0" w14:textId="77777777" w:rsidR="003163BB" w:rsidRDefault="003163BB" w:rsidP="00526310">
            <w:pPr>
              <w:widowControl w:val="0"/>
              <w:autoSpaceDE w:val="0"/>
              <w:autoSpaceDN w:val="0"/>
              <w:adjustRightInd w:val="0"/>
              <w:rPr>
                <w:rFonts w:ascii="Calibri" w:eastAsia="MS Mincho" w:hAnsi="Calibri" w:cs="Calibri"/>
                <w:color w:val="000000"/>
              </w:rPr>
            </w:pPr>
            <w:r>
              <w:rPr>
                <w:rFonts w:ascii="Calibri" w:eastAsia="MS Mincho" w:hAnsi="Calibri" w:cs="Calibri"/>
                <w:color w:val="000000"/>
              </w:rPr>
              <w:t>TGTGTGGGTGTTTATGTGGG</w:t>
            </w:r>
          </w:p>
        </w:tc>
      </w:tr>
      <w:tr w:rsidR="003163BB" w14:paraId="6444238A" w14:textId="77777777" w:rsidTr="00526310">
        <w:trPr>
          <w:trHeight w:val="320"/>
        </w:trPr>
        <w:tc>
          <w:tcPr>
            <w:tcW w:w="1020" w:type="dxa"/>
            <w:tcBorders>
              <w:top w:val="nil"/>
              <w:left w:val="nil"/>
              <w:bottom w:val="nil"/>
              <w:right w:val="nil"/>
            </w:tcBorders>
          </w:tcPr>
          <w:p w14:paraId="08F0C368" w14:textId="77777777" w:rsidR="003163BB" w:rsidRDefault="003163BB" w:rsidP="00526310">
            <w:pPr>
              <w:widowControl w:val="0"/>
              <w:autoSpaceDE w:val="0"/>
              <w:autoSpaceDN w:val="0"/>
              <w:adjustRightInd w:val="0"/>
              <w:jc w:val="center"/>
              <w:rPr>
                <w:rFonts w:ascii="Calibri" w:eastAsia="MS Mincho" w:hAnsi="Calibri" w:cs="Calibri"/>
                <w:i/>
                <w:iCs/>
                <w:color w:val="000000"/>
              </w:rPr>
            </w:pPr>
            <w:r>
              <w:rPr>
                <w:rFonts w:ascii="Calibri" w:eastAsia="MS Mincho" w:hAnsi="Calibri" w:cs="Calibri"/>
                <w:i/>
                <w:iCs/>
                <w:color w:val="000000"/>
              </w:rPr>
              <w:t>Mdo 7</w:t>
            </w:r>
          </w:p>
        </w:tc>
        <w:tc>
          <w:tcPr>
            <w:tcW w:w="810" w:type="dxa"/>
            <w:tcBorders>
              <w:top w:val="nil"/>
              <w:left w:val="nil"/>
              <w:bottom w:val="nil"/>
              <w:right w:val="nil"/>
            </w:tcBorders>
          </w:tcPr>
          <w:p w14:paraId="17852A60"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2</w:t>
            </w:r>
          </w:p>
        </w:tc>
        <w:tc>
          <w:tcPr>
            <w:tcW w:w="1350" w:type="dxa"/>
            <w:tcBorders>
              <w:top w:val="nil"/>
              <w:left w:val="nil"/>
              <w:bottom w:val="nil"/>
              <w:right w:val="nil"/>
            </w:tcBorders>
          </w:tcPr>
          <w:p w14:paraId="6AB76430"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55</w:t>
            </w:r>
          </w:p>
        </w:tc>
        <w:tc>
          <w:tcPr>
            <w:tcW w:w="900" w:type="dxa"/>
            <w:tcBorders>
              <w:top w:val="nil"/>
              <w:left w:val="nil"/>
              <w:bottom w:val="nil"/>
              <w:right w:val="nil"/>
            </w:tcBorders>
          </w:tcPr>
          <w:p w14:paraId="188B71F0"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Vic</w:t>
            </w:r>
          </w:p>
        </w:tc>
        <w:tc>
          <w:tcPr>
            <w:tcW w:w="1060" w:type="dxa"/>
            <w:tcBorders>
              <w:top w:val="nil"/>
              <w:left w:val="nil"/>
              <w:bottom w:val="nil"/>
              <w:right w:val="nil"/>
            </w:tcBorders>
          </w:tcPr>
          <w:p w14:paraId="389EB843"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162</w:t>
            </w:r>
          </w:p>
        </w:tc>
        <w:tc>
          <w:tcPr>
            <w:tcW w:w="920" w:type="dxa"/>
            <w:tcBorders>
              <w:top w:val="nil"/>
              <w:left w:val="nil"/>
              <w:bottom w:val="nil"/>
              <w:right w:val="nil"/>
            </w:tcBorders>
          </w:tcPr>
          <w:p w14:paraId="3C0FC565"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182</w:t>
            </w:r>
          </w:p>
        </w:tc>
        <w:tc>
          <w:tcPr>
            <w:tcW w:w="3380" w:type="dxa"/>
            <w:tcBorders>
              <w:top w:val="nil"/>
              <w:left w:val="nil"/>
              <w:bottom w:val="nil"/>
              <w:right w:val="nil"/>
            </w:tcBorders>
          </w:tcPr>
          <w:p w14:paraId="4414927A" w14:textId="77777777" w:rsidR="003163BB" w:rsidRDefault="003163BB" w:rsidP="00526310">
            <w:pPr>
              <w:widowControl w:val="0"/>
              <w:autoSpaceDE w:val="0"/>
              <w:autoSpaceDN w:val="0"/>
              <w:adjustRightInd w:val="0"/>
              <w:rPr>
                <w:rFonts w:ascii="Calibri" w:eastAsia="MS Mincho" w:hAnsi="Calibri" w:cs="Calibri"/>
                <w:color w:val="000000"/>
              </w:rPr>
            </w:pPr>
            <w:r>
              <w:rPr>
                <w:rFonts w:ascii="Calibri" w:eastAsia="MS Mincho" w:hAnsi="Calibri" w:cs="Calibri"/>
                <w:color w:val="000000"/>
              </w:rPr>
              <w:t>*TCAAACGCACCTTCACTGAC</w:t>
            </w:r>
          </w:p>
        </w:tc>
      </w:tr>
      <w:tr w:rsidR="003163BB" w14:paraId="61B2E775" w14:textId="77777777" w:rsidTr="00526310">
        <w:trPr>
          <w:trHeight w:val="320"/>
        </w:trPr>
        <w:tc>
          <w:tcPr>
            <w:tcW w:w="1020" w:type="dxa"/>
            <w:tcBorders>
              <w:top w:val="nil"/>
              <w:left w:val="nil"/>
              <w:bottom w:val="nil"/>
              <w:right w:val="nil"/>
            </w:tcBorders>
          </w:tcPr>
          <w:p w14:paraId="25146171" w14:textId="77777777" w:rsidR="003163BB" w:rsidRDefault="003163BB" w:rsidP="00526310">
            <w:pPr>
              <w:widowControl w:val="0"/>
              <w:autoSpaceDE w:val="0"/>
              <w:autoSpaceDN w:val="0"/>
              <w:adjustRightInd w:val="0"/>
              <w:jc w:val="center"/>
              <w:rPr>
                <w:rFonts w:ascii="Calibri" w:eastAsia="MS Mincho" w:hAnsi="Calibri" w:cs="Calibri"/>
                <w:i/>
                <w:iCs/>
                <w:color w:val="000000"/>
              </w:rPr>
            </w:pPr>
          </w:p>
        </w:tc>
        <w:tc>
          <w:tcPr>
            <w:tcW w:w="810" w:type="dxa"/>
            <w:tcBorders>
              <w:top w:val="nil"/>
              <w:left w:val="nil"/>
              <w:bottom w:val="nil"/>
              <w:right w:val="nil"/>
            </w:tcBorders>
          </w:tcPr>
          <w:p w14:paraId="19EAECA4"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1350" w:type="dxa"/>
            <w:tcBorders>
              <w:top w:val="nil"/>
              <w:left w:val="nil"/>
              <w:bottom w:val="nil"/>
              <w:right w:val="nil"/>
            </w:tcBorders>
          </w:tcPr>
          <w:p w14:paraId="64851915"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900" w:type="dxa"/>
            <w:tcBorders>
              <w:top w:val="nil"/>
              <w:left w:val="nil"/>
              <w:bottom w:val="nil"/>
              <w:right w:val="nil"/>
            </w:tcBorders>
          </w:tcPr>
          <w:p w14:paraId="61201BBC"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1060" w:type="dxa"/>
            <w:tcBorders>
              <w:top w:val="nil"/>
              <w:left w:val="nil"/>
              <w:bottom w:val="nil"/>
              <w:right w:val="nil"/>
            </w:tcBorders>
          </w:tcPr>
          <w:p w14:paraId="27D4E4B9"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920" w:type="dxa"/>
            <w:tcBorders>
              <w:top w:val="nil"/>
              <w:left w:val="nil"/>
              <w:bottom w:val="nil"/>
              <w:right w:val="nil"/>
            </w:tcBorders>
          </w:tcPr>
          <w:p w14:paraId="2D57567D"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3380" w:type="dxa"/>
            <w:tcBorders>
              <w:top w:val="nil"/>
              <w:left w:val="nil"/>
              <w:bottom w:val="nil"/>
              <w:right w:val="nil"/>
            </w:tcBorders>
          </w:tcPr>
          <w:p w14:paraId="0A9DC59E" w14:textId="77777777" w:rsidR="003163BB" w:rsidRDefault="003163BB" w:rsidP="00526310">
            <w:pPr>
              <w:widowControl w:val="0"/>
              <w:autoSpaceDE w:val="0"/>
              <w:autoSpaceDN w:val="0"/>
              <w:adjustRightInd w:val="0"/>
              <w:rPr>
                <w:rFonts w:ascii="Calibri" w:eastAsia="MS Mincho" w:hAnsi="Calibri" w:cs="Calibri"/>
                <w:color w:val="000000"/>
              </w:rPr>
            </w:pPr>
            <w:r>
              <w:rPr>
                <w:rFonts w:ascii="Calibri" w:eastAsia="MS Mincho" w:hAnsi="Calibri" w:cs="Calibri"/>
                <w:color w:val="000000"/>
              </w:rPr>
              <w:t>GTCACTCCCATCATGCTCCT</w:t>
            </w:r>
          </w:p>
        </w:tc>
      </w:tr>
      <w:tr w:rsidR="003163BB" w14:paraId="465F8671" w14:textId="77777777" w:rsidTr="00526310">
        <w:trPr>
          <w:trHeight w:val="320"/>
        </w:trPr>
        <w:tc>
          <w:tcPr>
            <w:tcW w:w="1020" w:type="dxa"/>
            <w:tcBorders>
              <w:top w:val="nil"/>
              <w:left w:val="nil"/>
              <w:bottom w:val="nil"/>
              <w:right w:val="nil"/>
            </w:tcBorders>
          </w:tcPr>
          <w:p w14:paraId="27666206" w14:textId="77777777" w:rsidR="003163BB" w:rsidRDefault="003163BB" w:rsidP="00526310">
            <w:pPr>
              <w:widowControl w:val="0"/>
              <w:autoSpaceDE w:val="0"/>
              <w:autoSpaceDN w:val="0"/>
              <w:adjustRightInd w:val="0"/>
              <w:jc w:val="center"/>
              <w:rPr>
                <w:rFonts w:ascii="Calibri" w:eastAsia="MS Mincho" w:hAnsi="Calibri" w:cs="Calibri"/>
                <w:i/>
                <w:iCs/>
                <w:color w:val="000000"/>
              </w:rPr>
            </w:pPr>
            <w:r>
              <w:rPr>
                <w:rFonts w:ascii="Calibri" w:eastAsia="MS Mincho" w:hAnsi="Calibri" w:cs="Calibri"/>
                <w:i/>
                <w:iCs/>
                <w:color w:val="000000"/>
              </w:rPr>
              <w:t>Mdo 8</w:t>
            </w:r>
          </w:p>
        </w:tc>
        <w:tc>
          <w:tcPr>
            <w:tcW w:w="810" w:type="dxa"/>
            <w:tcBorders>
              <w:top w:val="nil"/>
              <w:left w:val="nil"/>
              <w:bottom w:val="nil"/>
              <w:right w:val="nil"/>
            </w:tcBorders>
          </w:tcPr>
          <w:p w14:paraId="1DCB56F3"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8</w:t>
            </w:r>
          </w:p>
        </w:tc>
        <w:tc>
          <w:tcPr>
            <w:tcW w:w="1350" w:type="dxa"/>
            <w:tcBorders>
              <w:top w:val="nil"/>
              <w:left w:val="nil"/>
              <w:bottom w:val="nil"/>
              <w:right w:val="nil"/>
            </w:tcBorders>
          </w:tcPr>
          <w:p w14:paraId="1CD368CB"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55</w:t>
            </w:r>
          </w:p>
        </w:tc>
        <w:tc>
          <w:tcPr>
            <w:tcW w:w="900" w:type="dxa"/>
            <w:tcBorders>
              <w:top w:val="nil"/>
              <w:left w:val="nil"/>
              <w:bottom w:val="nil"/>
              <w:right w:val="nil"/>
            </w:tcBorders>
          </w:tcPr>
          <w:p w14:paraId="7567F648"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Fam</w:t>
            </w:r>
          </w:p>
        </w:tc>
        <w:tc>
          <w:tcPr>
            <w:tcW w:w="1060" w:type="dxa"/>
            <w:tcBorders>
              <w:top w:val="nil"/>
              <w:left w:val="nil"/>
              <w:bottom w:val="nil"/>
              <w:right w:val="nil"/>
            </w:tcBorders>
          </w:tcPr>
          <w:p w14:paraId="30600D63"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210</w:t>
            </w:r>
          </w:p>
        </w:tc>
        <w:tc>
          <w:tcPr>
            <w:tcW w:w="920" w:type="dxa"/>
            <w:tcBorders>
              <w:top w:val="nil"/>
              <w:left w:val="nil"/>
              <w:bottom w:val="nil"/>
              <w:right w:val="nil"/>
            </w:tcBorders>
          </w:tcPr>
          <w:p w14:paraId="6FEE51B9"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230</w:t>
            </w:r>
          </w:p>
        </w:tc>
        <w:tc>
          <w:tcPr>
            <w:tcW w:w="3380" w:type="dxa"/>
            <w:tcBorders>
              <w:top w:val="nil"/>
              <w:left w:val="nil"/>
              <w:bottom w:val="nil"/>
              <w:right w:val="nil"/>
            </w:tcBorders>
          </w:tcPr>
          <w:p w14:paraId="24C22058" w14:textId="77777777" w:rsidR="003163BB" w:rsidRDefault="003163BB" w:rsidP="00526310">
            <w:pPr>
              <w:widowControl w:val="0"/>
              <w:autoSpaceDE w:val="0"/>
              <w:autoSpaceDN w:val="0"/>
              <w:adjustRightInd w:val="0"/>
              <w:rPr>
                <w:rFonts w:ascii="Calibri" w:eastAsia="MS Mincho" w:hAnsi="Calibri" w:cs="Calibri"/>
                <w:color w:val="000000"/>
              </w:rPr>
            </w:pPr>
            <w:r>
              <w:rPr>
                <w:rFonts w:ascii="Calibri" w:eastAsia="MS Mincho" w:hAnsi="Calibri" w:cs="Calibri"/>
                <w:color w:val="000000"/>
              </w:rPr>
              <w:t>*GTGAGGACCAGCCAAAATGT</w:t>
            </w:r>
          </w:p>
        </w:tc>
      </w:tr>
      <w:tr w:rsidR="003163BB" w14:paraId="162A8709" w14:textId="77777777" w:rsidTr="00526310">
        <w:trPr>
          <w:trHeight w:val="320"/>
        </w:trPr>
        <w:tc>
          <w:tcPr>
            <w:tcW w:w="1020" w:type="dxa"/>
            <w:tcBorders>
              <w:top w:val="nil"/>
              <w:left w:val="nil"/>
              <w:bottom w:val="nil"/>
              <w:right w:val="nil"/>
            </w:tcBorders>
          </w:tcPr>
          <w:p w14:paraId="59B578E9" w14:textId="77777777" w:rsidR="003163BB" w:rsidRDefault="003163BB" w:rsidP="00526310">
            <w:pPr>
              <w:widowControl w:val="0"/>
              <w:autoSpaceDE w:val="0"/>
              <w:autoSpaceDN w:val="0"/>
              <w:adjustRightInd w:val="0"/>
              <w:jc w:val="center"/>
              <w:rPr>
                <w:rFonts w:ascii="Calibri" w:eastAsia="MS Mincho" w:hAnsi="Calibri" w:cs="Calibri"/>
                <w:i/>
                <w:iCs/>
                <w:color w:val="000000"/>
              </w:rPr>
            </w:pPr>
          </w:p>
        </w:tc>
        <w:tc>
          <w:tcPr>
            <w:tcW w:w="810" w:type="dxa"/>
            <w:tcBorders>
              <w:top w:val="nil"/>
              <w:left w:val="nil"/>
              <w:bottom w:val="nil"/>
              <w:right w:val="nil"/>
            </w:tcBorders>
          </w:tcPr>
          <w:p w14:paraId="21EC7703"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1350" w:type="dxa"/>
            <w:tcBorders>
              <w:top w:val="nil"/>
              <w:left w:val="nil"/>
              <w:bottom w:val="nil"/>
              <w:right w:val="nil"/>
            </w:tcBorders>
          </w:tcPr>
          <w:p w14:paraId="079E64F1"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900" w:type="dxa"/>
            <w:tcBorders>
              <w:top w:val="nil"/>
              <w:left w:val="nil"/>
              <w:bottom w:val="nil"/>
              <w:right w:val="nil"/>
            </w:tcBorders>
          </w:tcPr>
          <w:p w14:paraId="62932387"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1060" w:type="dxa"/>
            <w:tcBorders>
              <w:top w:val="nil"/>
              <w:left w:val="nil"/>
              <w:bottom w:val="nil"/>
              <w:right w:val="nil"/>
            </w:tcBorders>
          </w:tcPr>
          <w:p w14:paraId="41C6D1CD"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920" w:type="dxa"/>
            <w:tcBorders>
              <w:top w:val="nil"/>
              <w:left w:val="nil"/>
              <w:bottom w:val="nil"/>
              <w:right w:val="nil"/>
            </w:tcBorders>
          </w:tcPr>
          <w:p w14:paraId="036B8490"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3380" w:type="dxa"/>
            <w:tcBorders>
              <w:top w:val="nil"/>
              <w:left w:val="nil"/>
              <w:bottom w:val="nil"/>
              <w:right w:val="nil"/>
            </w:tcBorders>
          </w:tcPr>
          <w:p w14:paraId="4EC928AE" w14:textId="77777777" w:rsidR="003163BB" w:rsidRDefault="003163BB" w:rsidP="00526310">
            <w:pPr>
              <w:widowControl w:val="0"/>
              <w:autoSpaceDE w:val="0"/>
              <w:autoSpaceDN w:val="0"/>
              <w:adjustRightInd w:val="0"/>
              <w:rPr>
                <w:rFonts w:ascii="Calibri" w:eastAsia="MS Mincho" w:hAnsi="Calibri" w:cs="Calibri"/>
                <w:color w:val="000000"/>
              </w:rPr>
            </w:pPr>
            <w:r>
              <w:rPr>
                <w:rFonts w:ascii="Calibri" w:eastAsia="MS Mincho" w:hAnsi="Calibri" w:cs="Calibri"/>
                <w:color w:val="000000"/>
              </w:rPr>
              <w:t>GGAAGATTGAGGTCCCAACA</w:t>
            </w:r>
          </w:p>
        </w:tc>
      </w:tr>
      <w:tr w:rsidR="003163BB" w14:paraId="15840BFD" w14:textId="77777777" w:rsidTr="00526310">
        <w:trPr>
          <w:trHeight w:val="320"/>
        </w:trPr>
        <w:tc>
          <w:tcPr>
            <w:tcW w:w="1020" w:type="dxa"/>
            <w:tcBorders>
              <w:top w:val="nil"/>
              <w:left w:val="nil"/>
              <w:bottom w:val="nil"/>
              <w:right w:val="nil"/>
            </w:tcBorders>
          </w:tcPr>
          <w:p w14:paraId="788B265A" w14:textId="77777777" w:rsidR="003163BB" w:rsidRDefault="003163BB" w:rsidP="00526310">
            <w:pPr>
              <w:widowControl w:val="0"/>
              <w:autoSpaceDE w:val="0"/>
              <w:autoSpaceDN w:val="0"/>
              <w:adjustRightInd w:val="0"/>
              <w:jc w:val="center"/>
              <w:rPr>
                <w:rFonts w:ascii="Calibri" w:eastAsia="MS Mincho" w:hAnsi="Calibri" w:cs="Calibri"/>
                <w:i/>
                <w:iCs/>
                <w:color w:val="000000"/>
              </w:rPr>
            </w:pPr>
            <w:r>
              <w:rPr>
                <w:rFonts w:ascii="Calibri" w:eastAsia="MS Mincho" w:hAnsi="Calibri" w:cs="Calibri"/>
                <w:i/>
                <w:iCs/>
                <w:color w:val="000000"/>
              </w:rPr>
              <w:t>Mdo 9</w:t>
            </w:r>
          </w:p>
        </w:tc>
        <w:tc>
          <w:tcPr>
            <w:tcW w:w="810" w:type="dxa"/>
            <w:tcBorders>
              <w:top w:val="nil"/>
              <w:left w:val="nil"/>
              <w:bottom w:val="nil"/>
              <w:right w:val="nil"/>
            </w:tcBorders>
          </w:tcPr>
          <w:p w14:paraId="0D4B52D8"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5</w:t>
            </w:r>
          </w:p>
        </w:tc>
        <w:tc>
          <w:tcPr>
            <w:tcW w:w="1350" w:type="dxa"/>
            <w:tcBorders>
              <w:top w:val="nil"/>
              <w:left w:val="nil"/>
              <w:bottom w:val="nil"/>
              <w:right w:val="nil"/>
            </w:tcBorders>
          </w:tcPr>
          <w:p w14:paraId="1DB5DD98"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55</w:t>
            </w:r>
          </w:p>
        </w:tc>
        <w:tc>
          <w:tcPr>
            <w:tcW w:w="900" w:type="dxa"/>
            <w:tcBorders>
              <w:top w:val="nil"/>
              <w:left w:val="nil"/>
              <w:bottom w:val="nil"/>
              <w:right w:val="nil"/>
            </w:tcBorders>
          </w:tcPr>
          <w:p w14:paraId="6502E1BD"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Fam</w:t>
            </w:r>
          </w:p>
        </w:tc>
        <w:tc>
          <w:tcPr>
            <w:tcW w:w="1060" w:type="dxa"/>
            <w:tcBorders>
              <w:top w:val="nil"/>
              <w:left w:val="nil"/>
              <w:bottom w:val="nil"/>
              <w:right w:val="nil"/>
            </w:tcBorders>
          </w:tcPr>
          <w:p w14:paraId="3A9B017A"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116</w:t>
            </w:r>
          </w:p>
        </w:tc>
        <w:tc>
          <w:tcPr>
            <w:tcW w:w="920" w:type="dxa"/>
            <w:tcBorders>
              <w:top w:val="nil"/>
              <w:left w:val="nil"/>
              <w:bottom w:val="nil"/>
              <w:right w:val="nil"/>
            </w:tcBorders>
          </w:tcPr>
          <w:p w14:paraId="67947BC9"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136</w:t>
            </w:r>
          </w:p>
        </w:tc>
        <w:tc>
          <w:tcPr>
            <w:tcW w:w="3380" w:type="dxa"/>
            <w:tcBorders>
              <w:top w:val="nil"/>
              <w:left w:val="nil"/>
              <w:bottom w:val="nil"/>
              <w:right w:val="nil"/>
            </w:tcBorders>
          </w:tcPr>
          <w:p w14:paraId="465DBF63" w14:textId="77777777" w:rsidR="003163BB" w:rsidRDefault="003163BB" w:rsidP="00526310">
            <w:pPr>
              <w:widowControl w:val="0"/>
              <w:autoSpaceDE w:val="0"/>
              <w:autoSpaceDN w:val="0"/>
              <w:adjustRightInd w:val="0"/>
              <w:rPr>
                <w:rFonts w:ascii="Calibri" w:eastAsia="MS Mincho" w:hAnsi="Calibri" w:cs="Calibri"/>
                <w:color w:val="000000"/>
              </w:rPr>
            </w:pPr>
            <w:r>
              <w:rPr>
                <w:rFonts w:ascii="Calibri" w:eastAsia="MS Mincho" w:hAnsi="Calibri" w:cs="Calibri"/>
                <w:color w:val="000000"/>
              </w:rPr>
              <w:t>*TTTGATGGGCGTTTTGTGTA</w:t>
            </w:r>
          </w:p>
        </w:tc>
      </w:tr>
      <w:tr w:rsidR="003163BB" w14:paraId="3890B861" w14:textId="77777777" w:rsidTr="00526310">
        <w:trPr>
          <w:trHeight w:val="320"/>
        </w:trPr>
        <w:tc>
          <w:tcPr>
            <w:tcW w:w="1020" w:type="dxa"/>
            <w:tcBorders>
              <w:top w:val="nil"/>
              <w:left w:val="nil"/>
              <w:bottom w:val="nil"/>
              <w:right w:val="nil"/>
            </w:tcBorders>
          </w:tcPr>
          <w:p w14:paraId="05CCA648" w14:textId="77777777" w:rsidR="003163BB" w:rsidRDefault="003163BB" w:rsidP="00526310">
            <w:pPr>
              <w:widowControl w:val="0"/>
              <w:autoSpaceDE w:val="0"/>
              <w:autoSpaceDN w:val="0"/>
              <w:adjustRightInd w:val="0"/>
              <w:jc w:val="center"/>
              <w:rPr>
                <w:rFonts w:ascii="Calibri" w:eastAsia="MS Mincho" w:hAnsi="Calibri" w:cs="Calibri"/>
                <w:i/>
                <w:iCs/>
                <w:color w:val="000000"/>
              </w:rPr>
            </w:pPr>
          </w:p>
        </w:tc>
        <w:tc>
          <w:tcPr>
            <w:tcW w:w="810" w:type="dxa"/>
            <w:tcBorders>
              <w:top w:val="nil"/>
              <w:left w:val="nil"/>
              <w:bottom w:val="nil"/>
              <w:right w:val="nil"/>
            </w:tcBorders>
          </w:tcPr>
          <w:p w14:paraId="1713C292"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1350" w:type="dxa"/>
            <w:tcBorders>
              <w:top w:val="nil"/>
              <w:left w:val="nil"/>
              <w:bottom w:val="nil"/>
              <w:right w:val="nil"/>
            </w:tcBorders>
          </w:tcPr>
          <w:p w14:paraId="6C1C072B"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900" w:type="dxa"/>
            <w:tcBorders>
              <w:top w:val="nil"/>
              <w:left w:val="nil"/>
              <w:bottom w:val="nil"/>
              <w:right w:val="nil"/>
            </w:tcBorders>
          </w:tcPr>
          <w:p w14:paraId="0A4BFC4D"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1060" w:type="dxa"/>
            <w:tcBorders>
              <w:top w:val="nil"/>
              <w:left w:val="nil"/>
              <w:bottom w:val="nil"/>
              <w:right w:val="nil"/>
            </w:tcBorders>
          </w:tcPr>
          <w:p w14:paraId="201ADD3B"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920" w:type="dxa"/>
            <w:tcBorders>
              <w:top w:val="nil"/>
              <w:left w:val="nil"/>
              <w:bottom w:val="nil"/>
              <w:right w:val="nil"/>
            </w:tcBorders>
          </w:tcPr>
          <w:p w14:paraId="41A5F04F"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3380" w:type="dxa"/>
            <w:tcBorders>
              <w:top w:val="nil"/>
              <w:left w:val="nil"/>
              <w:bottom w:val="nil"/>
              <w:right w:val="nil"/>
            </w:tcBorders>
          </w:tcPr>
          <w:p w14:paraId="1600D24E" w14:textId="77777777" w:rsidR="003163BB" w:rsidRDefault="003163BB" w:rsidP="00526310">
            <w:pPr>
              <w:widowControl w:val="0"/>
              <w:autoSpaceDE w:val="0"/>
              <w:autoSpaceDN w:val="0"/>
              <w:adjustRightInd w:val="0"/>
              <w:rPr>
                <w:rFonts w:ascii="Calibri" w:eastAsia="MS Mincho" w:hAnsi="Calibri" w:cs="Calibri"/>
                <w:color w:val="000000"/>
              </w:rPr>
            </w:pPr>
            <w:r>
              <w:rPr>
                <w:rFonts w:ascii="Calibri" w:eastAsia="MS Mincho" w:hAnsi="Calibri" w:cs="Calibri"/>
                <w:color w:val="000000"/>
              </w:rPr>
              <w:t>GACCGGTCCTGCATATGATT</w:t>
            </w:r>
          </w:p>
        </w:tc>
      </w:tr>
      <w:tr w:rsidR="003163BB" w14:paraId="1C2A25BC" w14:textId="77777777" w:rsidTr="00526310">
        <w:trPr>
          <w:trHeight w:val="320"/>
        </w:trPr>
        <w:tc>
          <w:tcPr>
            <w:tcW w:w="1020" w:type="dxa"/>
            <w:tcBorders>
              <w:top w:val="nil"/>
              <w:left w:val="nil"/>
              <w:bottom w:val="nil"/>
              <w:right w:val="nil"/>
            </w:tcBorders>
          </w:tcPr>
          <w:p w14:paraId="22FE2400" w14:textId="77777777" w:rsidR="003163BB" w:rsidRDefault="003163BB" w:rsidP="00526310">
            <w:pPr>
              <w:widowControl w:val="0"/>
              <w:autoSpaceDE w:val="0"/>
              <w:autoSpaceDN w:val="0"/>
              <w:adjustRightInd w:val="0"/>
              <w:jc w:val="center"/>
              <w:rPr>
                <w:rFonts w:ascii="Calibri" w:eastAsia="MS Mincho" w:hAnsi="Calibri" w:cs="Calibri"/>
                <w:i/>
                <w:iCs/>
                <w:color w:val="000000"/>
              </w:rPr>
            </w:pPr>
            <w:r>
              <w:rPr>
                <w:rFonts w:ascii="Calibri" w:eastAsia="MS Mincho" w:hAnsi="Calibri" w:cs="Calibri"/>
                <w:i/>
                <w:iCs/>
                <w:color w:val="000000"/>
              </w:rPr>
              <w:t>Mdo 10</w:t>
            </w:r>
          </w:p>
        </w:tc>
        <w:tc>
          <w:tcPr>
            <w:tcW w:w="810" w:type="dxa"/>
            <w:tcBorders>
              <w:top w:val="nil"/>
              <w:left w:val="nil"/>
              <w:bottom w:val="nil"/>
              <w:right w:val="nil"/>
            </w:tcBorders>
          </w:tcPr>
          <w:p w14:paraId="0AB7E7C6"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2</w:t>
            </w:r>
          </w:p>
        </w:tc>
        <w:tc>
          <w:tcPr>
            <w:tcW w:w="1350" w:type="dxa"/>
            <w:tcBorders>
              <w:top w:val="nil"/>
              <w:left w:val="nil"/>
              <w:bottom w:val="nil"/>
              <w:right w:val="nil"/>
            </w:tcBorders>
          </w:tcPr>
          <w:p w14:paraId="4C434D41"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55</w:t>
            </w:r>
          </w:p>
        </w:tc>
        <w:tc>
          <w:tcPr>
            <w:tcW w:w="900" w:type="dxa"/>
            <w:tcBorders>
              <w:top w:val="nil"/>
              <w:left w:val="nil"/>
              <w:bottom w:val="nil"/>
              <w:right w:val="nil"/>
            </w:tcBorders>
          </w:tcPr>
          <w:p w14:paraId="4CF7848A"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Pet</w:t>
            </w:r>
          </w:p>
        </w:tc>
        <w:tc>
          <w:tcPr>
            <w:tcW w:w="1060" w:type="dxa"/>
            <w:tcBorders>
              <w:top w:val="nil"/>
              <w:left w:val="nil"/>
              <w:bottom w:val="nil"/>
              <w:right w:val="nil"/>
            </w:tcBorders>
          </w:tcPr>
          <w:p w14:paraId="4EA47860"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91</w:t>
            </w:r>
          </w:p>
        </w:tc>
        <w:tc>
          <w:tcPr>
            <w:tcW w:w="920" w:type="dxa"/>
            <w:tcBorders>
              <w:top w:val="nil"/>
              <w:left w:val="nil"/>
              <w:bottom w:val="nil"/>
              <w:right w:val="nil"/>
            </w:tcBorders>
          </w:tcPr>
          <w:p w14:paraId="16AAD757" w14:textId="77777777" w:rsidR="003163BB" w:rsidRDefault="003163BB" w:rsidP="00526310">
            <w:pPr>
              <w:widowControl w:val="0"/>
              <w:autoSpaceDE w:val="0"/>
              <w:autoSpaceDN w:val="0"/>
              <w:adjustRightInd w:val="0"/>
              <w:jc w:val="center"/>
              <w:rPr>
                <w:rFonts w:ascii="Calibri" w:eastAsia="MS Mincho" w:hAnsi="Calibri" w:cs="Calibri"/>
                <w:color w:val="000000"/>
              </w:rPr>
            </w:pPr>
            <w:r>
              <w:rPr>
                <w:rFonts w:ascii="Calibri" w:eastAsia="MS Mincho" w:hAnsi="Calibri" w:cs="Calibri"/>
                <w:color w:val="000000"/>
              </w:rPr>
              <w:t>111</w:t>
            </w:r>
          </w:p>
        </w:tc>
        <w:tc>
          <w:tcPr>
            <w:tcW w:w="3380" w:type="dxa"/>
            <w:tcBorders>
              <w:top w:val="nil"/>
              <w:left w:val="nil"/>
              <w:bottom w:val="nil"/>
              <w:right w:val="nil"/>
            </w:tcBorders>
          </w:tcPr>
          <w:p w14:paraId="3313DDA1" w14:textId="77777777" w:rsidR="003163BB" w:rsidRDefault="003163BB" w:rsidP="00526310">
            <w:pPr>
              <w:widowControl w:val="0"/>
              <w:autoSpaceDE w:val="0"/>
              <w:autoSpaceDN w:val="0"/>
              <w:adjustRightInd w:val="0"/>
              <w:rPr>
                <w:rFonts w:ascii="Calibri" w:eastAsia="MS Mincho" w:hAnsi="Calibri" w:cs="Calibri"/>
                <w:color w:val="000000"/>
              </w:rPr>
            </w:pPr>
            <w:r>
              <w:rPr>
                <w:rFonts w:ascii="Calibri" w:eastAsia="MS Mincho" w:hAnsi="Calibri" w:cs="Calibri"/>
                <w:color w:val="000000"/>
              </w:rPr>
              <w:t>*GTGTCTCCGTGTGTTGATGG</w:t>
            </w:r>
          </w:p>
        </w:tc>
      </w:tr>
      <w:tr w:rsidR="003163BB" w14:paraId="4A4B6A1C" w14:textId="77777777" w:rsidTr="00526310">
        <w:trPr>
          <w:trHeight w:val="288"/>
        </w:trPr>
        <w:tc>
          <w:tcPr>
            <w:tcW w:w="1020" w:type="dxa"/>
            <w:tcBorders>
              <w:top w:val="nil"/>
              <w:left w:val="nil"/>
              <w:bottom w:val="nil"/>
              <w:right w:val="nil"/>
            </w:tcBorders>
          </w:tcPr>
          <w:p w14:paraId="17F65246" w14:textId="77777777" w:rsidR="003163BB" w:rsidRDefault="003163BB" w:rsidP="00526310">
            <w:pPr>
              <w:widowControl w:val="0"/>
              <w:autoSpaceDE w:val="0"/>
              <w:autoSpaceDN w:val="0"/>
              <w:adjustRightInd w:val="0"/>
              <w:jc w:val="center"/>
              <w:rPr>
                <w:rFonts w:ascii="Calibri" w:eastAsia="MS Mincho" w:hAnsi="Calibri" w:cs="Calibri"/>
                <w:i/>
                <w:iCs/>
                <w:color w:val="000000"/>
              </w:rPr>
            </w:pPr>
          </w:p>
        </w:tc>
        <w:tc>
          <w:tcPr>
            <w:tcW w:w="810" w:type="dxa"/>
            <w:tcBorders>
              <w:top w:val="nil"/>
              <w:left w:val="nil"/>
              <w:bottom w:val="nil"/>
              <w:right w:val="nil"/>
            </w:tcBorders>
          </w:tcPr>
          <w:p w14:paraId="5FBF0B03"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1350" w:type="dxa"/>
            <w:tcBorders>
              <w:top w:val="nil"/>
              <w:left w:val="nil"/>
              <w:bottom w:val="nil"/>
              <w:right w:val="nil"/>
            </w:tcBorders>
          </w:tcPr>
          <w:p w14:paraId="3F166C26"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900" w:type="dxa"/>
            <w:tcBorders>
              <w:top w:val="nil"/>
              <w:left w:val="nil"/>
              <w:bottom w:val="nil"/>
              <w:right w:val="nil"/>
            </w:tcBorders>
          </w:tcPr>
          <w:p w14:paraId="5A3FC385"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1060" w:type="dxa"/>
            <w:tcBorders>
              <w:top w:val="nil"/>
              <w:left w:val="nil"/>
              <w:bottom w:val="nil"/>
              <w:right w:val="nil"/>
            </w:tcBorders>
          </w:tcPr>
          <w:p w14:paraId="5B3CBDBA"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920" w:type="dxa"/>
            <w:tcBorders>
              <w:top w:val="nil"/>
              <w:left w:val="nil"/>
              <w:bottom w:val="nil"/>
              <w:right w:val="nil"/>
            </w:tcBorders>
          </w:tcPr>
          <w:p w14:paraId="44475E70" w14:textId="77777777" w:rsidR="003163BB" w:rsidRDefault="003163BB" w:rsidP="00526310">
            <w:pPr>
              <w:widowControl w:val="0"/>
              <w:autoSpaceDE w:val="0"/>
              <w:autoSpaceDN w:val="0"/>
              <w:adjustRightInd w:val="0"/>
              <w:jc w:val="center"/>
              <w:rPr>
                <w:rFonts w:ascii="Calibri" w:eastAsia="MS Mincho" w:hAnsi="Calibri" w:cs="Calibri"/>
                <w:color w:val="000000"/>
              </w:rPr>
            </w:pPr>
          </w:p>
        </w:tc>
        <w:tc>
          <w:tcPr>
            <w:tcW w:w="3380" w:type="dxa"/>
            <w:tcBorders>
              <w:top w:val="nil"/>
              <w:left w:val="nil"/>
              <w:bottom w:val="nil"/>
              <w:right w:val="nil"/>
            </w:tcBorders>
          </w:tcPr>
          <w:p w14:paraId="00FECEAD" w14:textId="77777777" w:rsidR="003163BB" w:rsidRDefault="003163BB" w:rsidP="00526310">
            <w:pPr>
              <w:widowControl w:val="0"/>
              <w:autoSpaceDE w:val="0"/>
              <w:autoSpaceDN w:val="0"/>
              <w:adjustRightInd w:val="0"/>
              <w:rPr>
                <w:rFonts w:ascii="Calibri" w:eastAsia="MS Mincho" w:hAnsi="Calibri" w:cs="Calibri"/>
                <w:color w:val="000000"/>
              </w:rPr>
            </w:pPr>
            <w:r>
              <w:rPr>
                <w:rFonts w:ascii="Calibri" w:eastAsia="MS Mincho" w:hAnsi="Calibri" w:cs="Calibri"/>
                <w:color w:val="000000"/>
              </w:rPr>
              <w:t>AACACCAGAGGCAAACAAGC</w:t>
            </w:r>
          </w:p>
        </w:tc>
      </w:tr>
    </w:tbl>
    <w:p w14:paraId="4A3294E8" w14:textId="77777777" w:rsidR="003163BB" w:rsidRDefault="003163BB" w:rsidP="003163BB">
      <w:pPr>
        <w:spacing w:line="480" w:lineRule="auto"/>
        <w:ind w:firstLine="720"/>
      </w:pPr>
      <w:r>
        <w:rPr>
          <w:i/>
        </w:rPr>
        <w:t xml:space="preserve">DNA Isolation and Microsatellite Multiplexes – </w:t>
      </w:r>
      <w:r>
        <w:t>We will isolate nuclear DNA from fin clips using the Spin-Column protocol for Purification of Total DNA from Animal Tissue in the DNeasy Blood and Tissue Kit (Q</w:t>
      </w:r>
      <w:ins w:id="212" w:author="Gunn, Joseph (MU-Student)" w:date="2017-04-07T11:11:00Z">
        <w:r>
          <w:t>IAGEN, Germantown, MD</w:t>
        </w:r>
      </w:ins>
      <w:r>
        <w:t>). DNA concentrations (ng/uL) in each extract will be quantified using a ND-1000 Spectrophotometer. We will amplify microsatellite fragments through</w:t>
      </w:r>
      <w:ins w:id="213" w:author="Gunn, Joseph (MU-Student)" w:date="2017-04-07T11:22:00Z">
        <w:r>
          <w:t xml:space="preserve"> polymerase chain reaction</w:t>
        </w:r>
      </w:ins>
      <w:r>
        <w:t xml:space="preserve"> </w:t>
      </w:r>
      <w:ins w:id="214" w:author="Gunn, Joseph (MU-Student)" w:date="2017-04-07T11:22:00Z">
        <w:r>
          <w:t>(</w:t>
        </w:r>
      </w:ins>
      <w:r>
        <w:t>PCR</w:t>
      </w:r>
      <w:ins w:id="215" w:author="Gunn, Joseph (MU-Student)" w:date="2017-04-07T11:22:00Z">
        <w:r>
          <w:t>)</w:t>
        </w:r>
      </w:ins>
      <w:r>
        <w:t xml:space="preserve"> in three multiplex reactions based on optimal annealing temperatures—previously determined by running each individual locus on a gradient PCR—and allele sizes at each locus using an Eppendorf</w:t>
      </w:r>
      <w:r>
        <w:rPr>
          <w:rFonts w:ascii="Calibri" w:hAnsi="Calibri"/>
        </w:rPr>
        <w:t>™</w:t>
      </w:r>
      <w:r>
        <w:t xml:space="preserve"> Thermocycler. </w:t>
      </w:r>
      <w:moveFromRangeStart w:id="216" w:author="Gunn, Joseph (MU-Student)" w:date="2017-04-07T11:19:00Z" w:name="move479327288"/>
      <w:moveFrom w:id="217" w:author="Gunn, Joseph (MU-Student)" w:date="2017-04-07T11:19:00Z">
        <w:r w:rsidDel="00EC2241">
          <w:t xml:space="preserve">The Multiplex 1 reaction included </w:t>
        </w:r>
        <w:r w:rsidRPr="00F35232" w:rsidDel="00EC2241">
          <w:rPr>
            <w:i/>
          </w:rPr>
          <w:t>Mdo4</w:t>
        </w:r>
        <w:r w:rsidDel="00EC2241">
          <w:t xml:space="preserve">, </w:t>
        </w:r>
        <w:r w:rsidRPr="00F35232" w:rsidDel="00EC2241">
          <w:rPr>
            <w:i/>
          </w:rPr>
          <w:t>Mdo5</w:t>
        </w:r>
        <w:r w:rsidDel="00EC2241">
          <w:t xml:space="preserve">, </w:t>
        </w:r>
        <w:r w:rsidRPr="00F35232" w:rsidDel="00EC2241">
          <w:rPr>
            <w:i/>
          </w:rPr>
          <w:t>Mdo6</w:t>
        </w:r>
        <w:r w:rsidDel="00EC2241">
          <w:t xml:space="preserve">, and </w:t>
        </w:r>
        <w:r w:rsidRPr="00F35232" w:rsidDel="00EC2241">
          <w:rPr>
            <w:i/>
          </w:rPr>
          <w:t>Mdo1</w:t>
        </w:r>
        <w:r w:rsidDel="00EC2241">
          <w:t xml:space="preserve"> run at an optimal annealing temperature of 54.1 C. Multiplex 2 included </w:t>
        </w:r>
        <w:r w:rsidRPr="00F35232" w:rsidDel="00EC2241">
          <w:rPr>
            <w:i/>
          </w:rPr>
          <w:t>Mdo7</w:t>
        </w:r>
        <w:r w:rsidDel="00EC2241">
          <w:t xml:space="preserve">, </w:t>
        </w:r>
        <w:r w:rsidRPr="00F35232" w:rsidDel="00EC2241">
          <w:rPr>
            <w:i/>
          </w:rPr>
          <w:t>Mdo8</w:t>
        </w:r>
        <w:r w:rsidDel="00EC2241">
          <w:t xml:space="preserve">, </w:t>
        </w:r>
        <w:r w:rsidRPr="00F35232" w:rsidDel="00EC2241">
          <w:rPr>
            <w:i/>
          </w:rPr>
          <w:t>Mdo9</w:t>
        </w:r>
        <w:r w:rsidDel="00EC2241">
          <w:t xml:space="preserve">, </w:t>
        </w:r>
        <w:r w:rsidRPr="00F35232" w:rsidDel="00EC2241">
          <w:rPr>
            <w:i/>
          </w:rPr>
          <w:t>Mdo10</w:t>
        </w:r>
        <w:r w:rsidDel="00EC2241">
          <w:t xml:space="preserve">, and </w:t>
        </w:r>
        <w:r w:rsidRPr="00F35232" w:rsidDel="00EC2241">
          <w:rPr>
            <w:i/>
          </w:rPr>
          <w:t>Mdo2</w:t>
        </w:r>
        <w:r w:rsidDel="00EC2241">
          <w:t xml:space="preserve"> run at an optimal annealing temperature of 55.4 C. Multiplex 3 included </w:t>
        </w:r>
        <w:r w:rsidRPr="00F35232" w:rsidDel="00EC2241">
          <w:rPr>
            <w:i/>
          </w:rPr>
          <w:t>Lma21</w:t>
        </w:r>
        <w:r w:rsidDel="00EC2241">
          <w:t xml:space="preserve"> and </w:t>
        </w:r>
        <w:r w:rsidRPr="00F35232" w:rsidDel="00EC2241">
          <w:rPr>
            <w:i/>
          </w:rPr>
          <w:t>Mdo3</w:t>
        </w:r>
        <w:r w:rsidDel="00EC2241">
          <w:t xml:space="preserve"> run at an optimal annealing temperature of 52.8 </w:t>
        </w:r>
        <w:r w:rsidDel="00EC2241">
          <w:rPr>
            <w:rFonts w:ascii="Calibri" w:hAnsi="Calibri"/>
          </w:rPr>
          <w:t>°</w:t>
        </w:r>
        <w:r w:rsidDel="00EC2241">
          <w:t xml:space="preserve">C. </w:t>
        </w:r>
      </w:moveFrom>
      <w:moveFromRangeEnd w:id="216"/>
      <w:r>
        <w:t xml:space="preserve">Multiplexes will be run in 8 uL reactions and will consist of </w:t>
      </w:r>
      <w:ins w:id="218" w:author="Gunn, Joseph (MU-Student)" w:date="2017-04-07T11:14:00Z">
        <w:r>
          <w:t>1X</w:t>
        </w:r>
      </w:ins>
      <w:r>
        <w:t xml:space="preserve"> Platinum</w:t>
      </w:r>
      <w:r>
        <w:rPr>
          <w:rFonts w:ascii="Calibri" w:hAnsi="Calibri"/>
        </w:rPr>
        <w:t xml:space="preserve">® PCR </w:t>
      </w:r>
      <w:r>
        <w:t>Multiplex Master Mix (Applied Biosystems, Inc.</w:t>
      </w:r>
      <w:ins w:id="219" w:author="Gunn, Joseph (MU-Student)" w:date="2017-04-07T11:15:00Z">
        <w:r>
          <w:t>, Foster City, California</w:t>
        </w:r>
      </w:ins>
      <w:r>
        <w:t xml:space="preserve">), </w:t>
      </w:r>
      <w:ins w:id="220" w:author="Gunn, Joseph (MU-Student)" w:date="2017-04-07T11:16:00Z">
        <w:r>
          <w:t xml:space="preserve">0.4uM reverse primers, 0.4uM </w:t>
        </w:r>
      </w:ins>
      <w:ins w:id="221" w:author="Gunn, Joseph (MU-Student)" w:date="2017-04-07T11:17:00Z">
        <w:r>
          <w:t xml:space="preserve">fluorescently labeled </w:t>
        </w:r>
      </w:ins>
      <w:ins w:id="222" w:author="Gunn, Joseph (MU-Student)" w:date="2017-04-07T11:16:00Z">
        <w:r>
          <w:t>forward primers</w:t>
        </w:r>
      </w:ins>
      <w:r>
        <w:t xml:space="preserve">, </w:t>
      </w:r>
      <w:ins w:id="223" w:author="Gunn, Joseph (MU-Student)" w:date="2017-04-07T11:14:00Z">
        <w:r>
          <w:t>0.8mM</w:t>
        </w:r>
      </w:ins>
      <w:r>
        <w:t xml:space="preserve"> BSA, </w:t>
      </w:r>
      <w:ins w:id="224" w:author="Gunn, Joseph (MU-Student)" w:date="2017-04-07T11:16:00Z">
        <w:r>
          <w:t>1X</w:t>
        </w:r>
      </w:ins>
      <w:r>
        <w:t xml:space="preserve"> GC enhancer (Applied Biosystems, Inc.</w:t>
      </w:r>
      <w:ins w:id="225" w:author="Gunn, Joseph (MU-Student)" w:date="2017-04-07T11:15:00Z">
        <w:r>
          <w:t>, Foster City, California</w:t>
        </w:r>
      </w:ins>
      <w:r>
        <w:t xml:space="preserve">), and 1.5 uL template DNA. Apart from differing annealing temperature settings, we will use the following parameters for PCR amplification: 95 </w:t>
      </w:r>
      <w:r>
        <w:rPr>
          <w:rFonts w:ascii="Calibri" w:hAnsi="Calibri"/>
        </w:rPr>
        <w:t>°</w:t>
      </w:r>
      <w:r>
        <w:t xml:space="preserve">C for 15 minutes, 35 cycles of 94 </w:t>
      </w:r>
      <w:r>
        <w:rPr>
          <w:rFonts w:ascii="Calibri" w:hAnsi="Calibri"/>
        </w:rPr>
        <w:t>°</w:t>
      </w:r>
      <w:r>
        <w:t xml:space="preserve">C for 30 seconds, optimal annealing temperature for 90 seconds, and 72 </w:t>
      </w:r>
      <w:r>
        <w:rPr>
          <w:rFonts w:ascii="Calibri" w:hAnsi="Calibri"/>
        </w:rPr>
        <w:t>°</w:t>
      </w:r>
      <w:r>
        <w:t xml:space="preserve">C for 1 minute, and 1 cycle of 60 </w:t>
      </w:r>
      <w:r>
        <w:rPr>
          <w:rFonts w:ascii="Calibri" w:hAnsi="Calibri"/>
        </w:rPr>
        <w:t>°</w:t>
      </w:r>
      <w:r>
        <w:t xml:space="preserve">C for 30 minutes. PCR products will be held at 4 </w:t>
      </w:r>
      <w:r>
        <w:rPr>
          <w:rFonts w:ascii="Calibri" w:hAnsi="Calibri"/>
        </w:rPr>
        <w:t>°</w:t>
      </w:r>
      <w:r>
        <w:t xml:space="preserve">C until they are removed for gel electrophoresis imaging. </w:t>
      </w:r>
      <w:moveToRangeStart w:id="226" w:author="Gunn, Joseph (MU-Student)" w:date="2017-04-07T11:19:00Z" w:name="move479327288"/>
      <w:moveTo w:id="227" w:author="Gunn, Joseph (MU-Student)" w:date="2017-04-07T11:19:00Z">
        <w:r>
          <w:t>The Multiplex 1 reaction</w:t>
        </w:r>
      </w:moveTo>
      <w:r>
        <w:t xml:space="preserve"> will</w:t>
      </w:r>
      <w:moveTo w:id="228" w:author="Gunn, Joseph (MU-Student)" w:date="2017-04-07T11:19:00Z">
        <w:r>
          <w:t xml:space="preserve"> include</w:t>
        </w:r>
      </w:moveTo>
      <w:r>
        <w:t xml:space="preserve"> </w:t>
      </w:r>
      <w:moveTo w:id="229" w:author="Gunn, Joseph (MU-Student)" w:date="2017-04-07T11:19:00Z">
        <w:r w:rsidRPr="00F35232">
          <w:rPr>
            <w:i/>
          </w:rPr>
          <w:t>Mdo4</w:t>
        </w:r>
        <w:r>
          <w:t xml:space="preserve">, </w:t>
        </w:r>
        <w:r w:rsidRPr="00F35232">
          <w:rPr>
            <w:i/>
          </w:rPr>
          <w:t>Mdo5</w:t>
        </w:r>
        <w:r>
          <w:t xml:space="preserve">, </w:t>
        </w:r>
        <w:r w:rsidRPr="00F35232">
          <w:rPr>
            <w:i/>
          </w:rPr>
          <w:t>Mdo6</w:t>
        </w:r>
        <w:r>
          <w:t xml:space="preserve">, and </w:t>
        </w:r>
        <w:r w:rsidRPr="00F35232">
          <w:rPr>
            <w:i/>
          </w:rPr>
          <w:t>Mdo1</w:t>
        </w:r>
        <w:r>
          <w:t xml:space="preserve"> run at an optimal annealing temperature of 54.1 C. Multiplex 2</w:t>
        </w:r>
      </w:moveTo>
      <w:r>
        <w:t xml:space="preserve"> will</w:t>
      </w:r>
      <w:moveTo w:id="230" w:author="Gunn, Joseph (MU-Student)" w:date="2017-04-07T11:19:00Z">
        <w:r>
          <w:t xml:space="preserve"> include</w:t>
        </w:r>
      </w:moveTo>
      <w:r>
        <w:t xml:space="preserve"> </w:t>
      </w:r>
      <w:moveTo w:id="231" w:author="Gunn, Joseph (MU-Student)" w:date="2017-04-07T11:19:00Z">
        <w:r w:rsidRPr="00F35232">
          <w:rPr>
            <w:i/>
          </w:rPr>
          <w:t>Mdo7</w:t>
        </w:r>
        <w:r>
          <w:t xml:space="preserve">, </w:t>
        </w:r>
        <w:r w:rsidRPr="00F35232">
          <w:rPr>
            <w:i/>
          </w:rPr>
          <w:t>Mdo8</w:t>
        </w:r>
        <w:r>
          <w:t xml:space="preserve">, </w:t>
        </w:r>
        <w:r w:rsidRPr="00F35232">
          <w:rPr>
            <w:i/>
          </w:rPr>
          <w:t>Mdo9</w:t>
        </w:r>
        <w:r>
          <w:t xml:space="preserve">, </w:t>
        </w:r>
        <w:r w:rsidRPr="00F35232">
          <w:rPr>
            <w:i/>
          </w:rPr>
          <w:t>Mdo10</w:t>
        </w:r>
        <w:r>
          <w:t xml:space="preserve">, and </w:t>
        </w:r>
        <w:r w:rsidRPr="00F35232">
          <w:rPr>
            <w:i/>
          </w:rPr>
          <w:t>Mdo2</w:t>
        </w:r>
        <w:r>
          <w:t xml:space="preserve"> run at an optimal annealing temperature of 55.4 C. Multiplex 3</w:t>
        </w:r>
      </w:moveTo>
      <w:r>
        <w:t xml:space="preserve"> will include </w:t>
      </w:r>
      <w:moveTo w:id="232" w:author="Gunn, Joseph (MU-Student)" w:date="2017-04-07T11:19:00Z">
        <w:r w:rsidRPr="00F35232">
          <w:rPr>
            <w:i/>
          </w:rPr>
          <w:t>Lma21</w:t>
        </w:r>
        <w:r>
          <w:t xml:space="preserve"> and </w:t>
        </w:r>
        <w:r w:rsidRPr="00F35232">
          <w:rPr>
            <w:i/>
          </w:rPr>
          <w:t>Mdo3</w:t>
        </w:r>
        <w:r>
          <w:t xml:space="preserve"> run at an optimal annealing temperature of 52.8 </w:t>
        </w:r>
        <w:r>
          <w:rPr>
            <w:rFonts w:ascii="Calibri" w:hAnsi="Calibri"/>
          </w:rPr>
          <w:t>°</w:t>
        </w:r>
        <w:r>
          <w:t>C</w:t>
        </w:r>
      </w:moveTo>
      <w:moveToRangeEnd w:id="226"/>
      <w:r>
        <w:t xml:space="preserve"> (Table 2).</w:t>
      </w:r>
    </w:p>
    <w:p w14:paraId="11875A55" w14:textId="77777777" w:rsidR="003163BB" w:rsidRDefault="003163BB" w:rsidP="003163BB">
      <w:pPr>
        <w:spacing w:line="480" w:lineRule="auto"/>
        <w:ind w:firstLine="720"/>
        <w:rPr>
          <w:sz w:val="15"/>
        </w:rPr>
      </w:pPr>
    </w:p>
    <w:p w14:paraId="10A11E63" w14:textId="77777777" w:rsidR="003163BB" w:rsidRDefault="003163BB" w:rsidP="003163BB">
      <w:pPr>
        <w:spacing w:line="480" w:lineRule="auto"/>
        <w:ind w:firstLine="720"/>
        <w:rPr>
          <w:sz w:val="15"/>
        </w:rPr>
      </w:pPr>
    </w:p>
    <w:p w14:paraId="10177597" w14:textId="77777777" w:rsidR="003163BB" w:rsidRPr="002820DA" w:rsidRDefault="003163BB" w:rsidP="003163BB">
      <w:pPr>
        <w:spacing w:line="480" w:lineRule="auto"/>
        <w:ind w:firstLine="720"/>
        <w:rPr>
          <w:sz w:val="15"/>
        </w:rPr>
      </w:pPr>
    </w:p>
    <w:p w14:paraId="6F06C91E" w14:textId="77777777" w:rsidR="003163BB" w:rsidRPr="00EC1B64" w:rsidRDefault="003163BB" w:rsidP="003163BB">
      <w:pPr>
        <w:spacing w:line="480" w:lineRule="auto"/>
        <w:rPr>
          <w:sz w:val="20"/>
        </w:rPr>
      </w:pPr>
      <w:r w:rsidRPr="00EC1B64">
        <w:rPr>
          <w:b/>
          <w:sz w:val="20"/>
        </w:rPr>
        <w:t>Table 2</w:t>
      </w:r>
      <w:r w:rsidRPr="00EC1B64">
        <w:rPr>
          <w:sz w:val="20"/>
        </w:rPr>
        <w:t>.</w:t>
      </w:r>
      <w:r>
        <w:rPr>
          <w:sz w:val="20"/>
        </w:rPr>
        <w:t xml:space="preserve"> Microsatellite Multiplexes for Fragment Analysis. </w:t>
      </w:r>
    </w:p>
    <w:tbl>
      <w:tblPr>
        <w:tblW w:w="8460" w:type="dxa"/>
        <w:tblLayout w:type="fixed"/>
        <w:tblLook w:val="04A0" w:firstRow="1" w:lastRow="0" w:firstColumn="1" w:lastColumn="0" w:noHBand="0" w:noVBand="1"/>
      </w:tblPr>
      <w:tblGrid>
        <w:gridCol w:w="1530"/>
        <w:gridCol w:w="3240"/>
        <w:gridCol w:w="3690"/>
      </w:tblGrid>
      <w:tr w:rsidR="003163BB" w:rsidRPr="00EC1B64" w14:paraId="07BDD4B6" w14:textId="77777777" w:rsidTr="00526310">
        <w:trPr>
          <w:trHeight w:val="396"/>
        </w:trPr>
        <w:tc>
          <w:tcPr>
            <w:tcW w:w="1530" w:type="dxa"/>
            <w:tcBorders>
              <w:top w:val="nil"/>
              <w:left w:val="nil"/>
              <w:bottom w:val="single" w:sz="4" w:space="0" w:color="auto"/>
              <w:right w:val="nil"/>
            </w:tcBorders>
            <w:shd w:val="clear" w:color="auto" w:fill="auto"/>
            <w:noWrap/>
            <w:vAlign w:val="bottom"/>
            <w:hideMark/>
          </w:tcPr>
          <w:p w14:paraId="725E64A1" w14:textId="77777777" w:rsidR="003163BB" w:rsidRPr="00EC1B64" w:rsidRDefault="003163BB" w:rsidP="00526310">
            <w:pPr>
              <w:rPr>
                <w:rFonts w:ascii="Calibri" w:eastAsia="Times New Roman" w:hAnsi="Calibri" w:cs="Times New Roman"/>
                <w:b/>
                <w:bCs/>
                <w:color w:val="000000"/>
              </w:rPr>
            </w:pPr>
            <w:r w:rsidRPr="00EC1B64">
              <w:rPr>
                <w:rFonts w:ascii="Calibri" w:eastAsia="Times New Roman" w:hAnsi="Calibri" w:cs="Times New Roman"/>
                <w:b/>
                <w:bCs/>
                <w:color w:val="000000"/>
              </w:rPr>
              <w:t>Multiplex</w:t>
            </w:r>
          </w:p>
        </w:tc>
        <w:tc>
          <w:tcPr>
            <w:tcW w:w="3240" w:type="dxa"/>
            <w:tcBorders>
              <w:top w:val="nil"/>
              <w:left w:val="nil"/>
              <w:bottom w:val="single" w:sz="4" w:space="0" w:color="auto"/>
              <w:right w:val="nil"/>
            </w:tcBorders>
            <w:shd w:val="clear" w:color="auto" w:fill="auto"/>
            <w:noWrap/>
            <w:vAlign w:val="bottom"/>
            <w:hideMark/>
          </w:tcPr>
          <w:p w14:paraId="2A476183" w14:textId="77777777" w:rsidR="003163BB" w:rsidRPr="00EC1B64" w:rsidRDefault="003163BB" w:rsidP="00526310">
            <w:pPr>
              <w:rPr>
                <w:rFonts w:ascii="Calibri" w:eastAsia="Times New Roman" w:hAnsi="Calibri" w:cs="Times New Roman"/>
                <w:b/>
                <w:bCs/>
                <w:color w:val="000000"/>
              </w:rPr>
            </w:pPr>
            <w:r w:rsidRPr="00EC1B64">
              <w:rPr>
                <w:rFonts w:ascii="Calibri" w:eastAsia="Times New Roman" w:hAnsi="Calibri" w:cs="Times New Roman"/>
                <w:b/>
                <w:bCs/>
                <w:color w:val="000000"/>
              </w:rPr>
              <w:t>Annealing Temp</w:t>
            </w:r>
            <w:r>
              <w:rPr>
                <w:rFonts w:ascii="Calibri" w:eastAsia="Times New Roman" w:hAnsi="Calibri" w:cs="Times New Roman"/>
                <w:b/>
                <w:bCs/>
                <w:color w:val="000000"/>
              </w:rPr>
              <w:t>erature (°C)</w:t>
            </w:r>
          </w:p>
        </w:tc>
        <w:tc>
          <w:tcPr>
            <w:tcW w:w="3690" w:type="dxa"/>
            <w:tcBorders>
              <w:top w:val="nil"/>
              <w:left w:val="nil"/>
              <w:bottom w:val="single" w:sz="4" w:space="0" w:color="auto"/>
              <w:right w:val="nil"/>
            </w:tcBorders>
            <w:shd w:val="clear" w:color="auto" w:fill="auto"/>
            <w:noWrap/>
            <w:vAlign w:val="bottom"/>
            <w:hideMark/>
          </w:tcPr>
          <w:p w14:paraId="0F749D29" w14:textId="77777777" w:rsidR="003163BB" w:rsidRPr="00EC1B64" w:rsidRDefault="003163BB" w:rsidP="00526310">
            <w:pPr>
              <w:rPr>
                <w:rFonts w:ascii="Calibri" w:eastAsia="Times New Roman" w:hAnsi="Calibri" w:cs="Times New Roman"/>
                <w:b/>
                <w:bCs/>
                <w:color w:val="000000"/>
              </w:rPr>
            </w:pPr>
            <w:r>
              <w:rPr>
                <w:rFonts w:ascii="Calibri" w:eastAsia="Times New Roman" w:hAnsi="Calibri" w:cs="Times New Roman"/>
                <w:b/>
                <w:bCs/>
                <w:color w:val="000000"/>
              </w:rPr>
              <w:t>Loci Amplified (</w:t>
            </w:r>
            <w:r w:rsidRPr="00EC1B64">
              <w:rPr>
                <w:rFonts w:ascii="Calibri" w:eastAsia="Times New Roman" w:hAnsi="Calibri" w:cs="Times New Roman"/>
                <w:b/>
                <w:bCs/>
                <w:color w:val="000000"/>
              </w:rPr>
              <w:t>Primer Names</w:t>
            </w:r>
            <w:r>
              <w:rPr>
                <w:rFonts w:ascii="Calibri" w:eastAsia="Times New Roman" w:hAnsi="Calibri" w:cs="Times New Roman"/>
                <w:b/>
                <w:bCs/>
                <w:color w:val="000000"/>
              </w:rPr>
              <w:t>)</w:t>
            </w:r>
          </w:p>
        </w:tc>
      </w:tr>
      <w:tr w:rsidR="003163BB" w:rsidRPr="00EC1B64" w14:paraId="3B3858E6" w14:textId="77777777" w:rsidTr="00526310">
        <w:trPr>
          <w:trHeight w:val="320"/>
        </w:trPr>
        <w:tc>
          <w:tcPr>
            <w:tcW w:w="1530" w:type="dxa"/>
            <w:tcBorders>
              <w:top w:val="nil"/>
              <w:left w:val="nil"/>
              <w:bottom w:val="nil"/>
              <w:right w:val="nil"/>
            </w:tcBorders>
            <w:shd w:val="clear" w:color="auto" w:fill="auto"/>
            <w:noWrap/>
            <w:vAlign w:val="bottom"/>
            <w:hideMark/>
          </w:tcPr>
          <w:p w14:paraId="1896010B" w14:textId="77777777" w:rsidR="003163BB" w:rsidRPr="00EC1B64" w:rsidRDefault="003163BB" w:rsidP="00526310">
            <w:pPr>
              <w:rPr>
                <w:rFonts w:ascii="Calibri" w:eastAsia="Times New Roman" w:hAnsi="Calibri" w:cs="Times New Roman"/>
                <w:color w:val="000000"/>
              </w:rPr>
            </w:pPr>
            <w:r w:rsidRPr="00EC1B64">
              <w:rPr>
                <w:rFonts w:ascii="Calibri" w:eastAsia="Times New Roman" w:hAnsi="Calibri" w:cs="Times New Roman"/>
                <w:color w:val="000000"/>
              </w:rPr>
              <w:t>1</w:t>
            </w:r>
          </w:p>
        </w:tc>
        <w:tc>
          <w:tcPr>
            <w:tcW w:w="3240" w:type="dxa"/>
            <w:tcBorders>
              <w:top w:val="nil"/>
              <w:left w:val="nil"/>
              <w:bottom w:val="nil"/>
              <w:right w:val="nil"/>
            </w:tcBorders>
            <w:shd w:val="clear" w:color="auto" w:fill="auto"/>
            <w:noWrap/>
            <w:vAlign w:val="bottom"/>
            <w:hideMark/>
          </w:tcPr>
          <w:p w14:paraId="4DB2BBF1" w14:textId="77777777" w:rsidR="003163BB" w:rsidRPr="00EC1B64" w:rsidRDefault="003163BB" w:rsidP="00526310">
            <w:pPr>
              <w:rPr>
                <w:rFonts w:ascii="Calibri" w:eastAsia="Times New Roman" w:hAnsi="Calibri" w:cs="Times New Roman"/>
                <w:color w:val="000000"/>
              </w:rPr>
            </w:pPr>
            <w:r w:rsidRPr="00EC1B64">
              <w:rPr>
                <w:rFonts w:ascii="Calibri" w:eastAsia="Times New Roman" w:hAnsi="Calibri" w:cs="Times New Roman"/>
                <w:color w:val="000000"/>
              </w:rPr>
              <w:t>54.1</w:t>
            </w:r>
          </w:p>
        </w:tc>
        <w:tc>
          <w:tcPr>
            <w:tcW w:w="3690" w:type="dxa"/>
            <w:tcBorders>
              <w:top w:val="nil"/>
              <w:left w:val="nil"/>
              <w:bottom w:val="nil"/>
              <w:right w:val="nil"/>
            </w:tcBorders>
            <w:shd w:val="clear" w:color="auto" w:fill="auto"/>
            <w:noWrap/>
            <w:vAlign w:val="bottom"/>
            <w:hideMark/>
          </w:tcPr>
          <w:p w14:paraId="5CE0E830" w14:textId="77777777" w:rsidR="003163BB" w:rsidRPr="00EC1B64" w:rsidRDefault="003163BB" w:rsidP="00526310">
            <w:pPr>
              <w:rPr>
                <w:rFonts w:ascii="Calibri" w:eastAsia="Times New Roman" w:hAnsi="Calibri" w:cs="Times New Roman"/>
                <w:i/>
                <w:iCs/>
                <w:color w:val="000000"/>
              </w:rPr>
            </w:pPr>
            <w:r w:rsidRPr="00EC1B64">
              <w:rPr>
                <w:rFonts w:ascii="Calibri" w:eastAsia="Times New Roman" w:hAnsi="Calibri" w:cs="Times New Roman"/>
                <w:i/>
                <w:iCs/>
                <w:color w:val="000000"/>
              </w:rPr>
              <w:t>Mdo4, Mdo5, Mdo6, Mdo1</w:t>
            </w:r>
          </w:p>
        </w:tc>
      </w:tr>
      <w:tr w:rsidR="003163BB" w:rsidRPr="00EC1B64" w14:paraId="4850F556" w14:textId="77777777" w:rsidTr="00526310">
        <w:trPr>
          <w:trHeight w:val="320"/>
        </w:trPr>
        <w:tc>
          <w:tcPr>
            <w:tcW w:w="1530" w:type="dxa"/>
            <w:tcBorders>
              <w:top w:val="nil"/>
              <w:left w:val="nil"/>
              <w:bottom w:val="nil"/>
              <w:right w:val="nil"/>
            </w:tcBorders>
            <w:shd w:val="clear" w:color="auto" w:fill="auto"/>
            <w:noWrap/>
            <w:vAlign w:val="bottom"/>
            <w:hideMark/>
          </w:tcPr>
          <w:p w14:paraId="7BB732C3" w14:textId="77777777" w:rsidR="003163BB" w:rsidRPr="00EC1B64" w:rsidRDefault="003163BB" w:rsidP="00526310">
            <w:pPr>
              <w:rPr>
                <w:rFonts w:ascii="Calibri" w:eastAsia="Times New Roman" w:hAnsi="Calibri" w:cs="Times New Roman"/>
                <w:color w:val="000000"/>
              </w:rPr>
            </w:pPr>
            <w:r w:rsidRPr="00EC1B64">
              <w:rPr>
                <w:rFonts w:ascii="Calibri" w:eastAsia="Times New Roman" w:hAnsi="Calibri" w:cs="Times New Roman"/>
                <w:color w:val="000000"/>
              </w:rPr>
              <w:t>2</w:t>
            </w:r>
          </w:p>
        </w:tc>
        <w:tc>
          <w:tcPr>
            <w:tcW w:w="3240" w:type="dxa"/>
            <w:tcBorders>
              <w:top w:val="nil"/>
              <w:left w:val="nil"/>
              <w:bottom w:val="nil"/>
              <w:right w:val="nil"/>
            </w:tcBorders>
            <w:shd w:val="clear" w:color="auto" w:fill="auto"/>
            <w:noWrap/>
            <w:vAlign w:val="bottom"/>
            <w:hideMark/>
          </w:tcPr>
          <w:p w14:paraId="3E23606C" w14:textId="77777777" w:rsidR="003163BB" w:rsidRPr="00EC1B64" w:rsidRDefault="003163BB" w:rsidP="00526310">
            <w:pPr>
              <w:rPr>
                <w:rFonts w:ascii="Calibri" w:eastAsia="Times New Roman" w:hAnsi="Calibri" w:cs="Times New Roman"/>
                <w:color w:val="000000"/>
              </w:rPr>
            </w:pPr>
            <w:r w:rsidRPr="00EC1B64">
              <w:rPr>
                <w:rFonts w:ascii="Calibri" w:eastAsia="Times New Roman" w:hAnsi="Calibri" w:cs="Times New Roman"/>
                <w:color w:val="000000"/>
              </w:rPr>
              <w:t>55.4</w:t>
            </w:r>
          </w:p>
        </w:tc>
        <w:tc>
          <w:tcPr>
            <w:tcW w:w="3690" w:type="dxa"/>
            <w:tcBorders>
              <w:top w:val="nil"/>
              <w:left w:val="nil"/>
              <w:bottom w:val="nil"/>
              <w:right w:val="nil"/>
            </w:tcBorders>
            <w:shd w:val="clear" w:color="auto" w:fill="auto"/>
            <w:noWrap/>
            <w:vAlign w:val="bottom"/>
            <w:hideMark/>
          </w:tcPr>
          <w:p w14:paraId="6E36D331" w14:textId="77777777" w:rsidR="003163BB" w:rsidRPr="00EC1B64" w:rsidRDefault="003163BB" w:rsidP="00526310">
            <w:pPr>
              <w:rPr>
                <w:rFonts w:ascii="Calibri" w:eastAsia="Times New Roman" w:hAnsi="Calibri" w:cs="Times New Roman"/>
                <w:i/>
                <w:iCs/>
                <w:color w:val="000000"/>
              </w:rPr>
            </w:pPr>
            <w:r>
              <w:rPr>
                <w:rFonts w:ascii="Calibri" w:eastAsia="Times New Roman" w:hAnsi="Calibri" w:cs="Times New Roman"/>
                <w:i/>
                <w:iCs/>
                <w:color w:val="000000"/>
              </w:rPr>
              <w:t>Mdo7, Mdo8, Mdo9, Mdo10, Mdo</w:t>
            </w:r>
            <w:r w:rsidRPr="00EC1B64">
              <w:rPr>
                <w:rFonts w:ascii="Calibri" w:eastAsia="Times New Roman" w:hAnsi="Calibri" w:cs="Times New Roman"/>
                <w:i/>
                <w:iCs/>
                <w:color w:val="000000"/>
              </w:rPr>
              <w:t>2</w:t>
            </w:r>
          </w:p>
        </w:tc>
      </w:tr>
      <w:tr w:rsidR="003163BB" w:rsidRPr="00EC1B64" w14:paraId="6939FF51" w14:textId="77777777" w:rsidTr="00526310">
        <w:trPr>
          <w:trHeight w:val="279"/>
        </w:trPr>
        <w:tc>
          <w:tcPr>
            <w:tcW w:w="1530" w:type="dxa"/>
            <w:tcBorders>
              <w:top w:val="nil"/>
              <w:left w:val="nil"/>
              <w:bottom w:val="nil"/>
              <w:right w:val="nil"/>
            </w:tcBorders>
            <w:shd w:val="clear" w:color="auto" w:fill="auto"/>
            <w:noWrap/>
            <w:vAlign w:val="bottom"/>
            <w:hideMark/>
          </w:tcPr>
          <w:p w14:paraId="64E0CBDE" w14:textId="77777777" w:rsidR="003163BB" w:rsidRPr="00EC1B64" w:rsidRDefault="003163BB" w:rsidP="00526310">
            <w:pPr>
              <w:rPr>
                <w:rFonts w:ascii="Calibri" w:eastAsia="Times New Roman" w:hAnsi="Calibri" w:cs="Times New Roman"/>
                <w:color w:val="000000"/>
              </w:rPr>
            </w:pPr>
            <w:r w:rsidRPr="00EC1B64">
              <w:rPr>
                <w:rFonts w:ascii="Calibri" w:eastAsia="Times New Roman" w:hAnsi="Calibri" w:cs="Times New Roman"/>
                <w:color w:val="000000"/>
              </w:rPr>
              <w:t>3</w:t>
            </w:r>
          </w:p>
        </w:tc>
        <w:tc>
          <w:tcPr>
            <w:tcW w:w="3240" w:type="dxa"/>
            <w:tcBorders>
              <w:top w:val="nil"/>
              <w:left w:val="nil"/>
              <w:bottom w:val="nil"/>
              <w:right w:val="nil"/>
            </w:tcBorders>
            <w:shd w:val="clear" w:color="auto" w:fill="auto"/>
            <w:noWrap/>
            <w:vAlign w:val="bottom"/>
            <w:hideMark/>
          </w:tcPr>
          <w:p w14:paraId="1EF9E582" w14:textId="77777777" w:rsidR="003163BB" w:rsidRPr="00EC1B64" w:rsidRDefault="003163BB" w:rsidP="00526310">
            <w:pPr>
              <w:rPr>
                <w:rFonts w:ascii="Calibri" w:eastAsia="Times New Roman" w:hAnsi="Calibri" w:cs="Times New Roman"/>
                <w:color w:val="000000"/>
              </w:rPr>
            </w:pPr>
            <w:r w:rsidRPr="00EC1B64">
              <w:rPr>
                <w:rFonts w:ascii="Calibri" w:eastAsia="Times New Roman" w:hAnsi="Calibri" w:cs="Times New Roman"/>
                <w:color w:val="000000"/>
              </w:rPr>
              <w:t>52.8</w:t>
            </w:r>
          </w:p>
        </w:tc>
        <w:tc>
          <w:tcPr>
            <w:tcW w:w="3690" w:type="dxa"/>
            <w:tcBorders>
              <w:top w:val="nil"/>
              <w:left w:val="nil"/>
              <w:bottom w:val="nil"/>
              <w:right w:val="nil"/>
            </w:tcBorders>
            <w:shd w:val="clear" w:color="auto" w:fill="auto"/>
            <w:noWrap/>
            <w:vAlign w:val="bottom"/>
            <w:hideMark/>
          </w:tcPr>
          <w:p w14:paraId="73E6683E" w14:textId="77777777" w:rsidR="003163BB" w:rsidRPr="00EC1B64" w:rsidRDefault="003163BB" w:rsidP="00526310">
            <w:pPr>
              <w:rPr>
                <w:rFonts w:ascii="Calibri" w:eastAsia="Times New Roman" w:hAnsi="Calibri" w:cs="Times New Roman"/>
                <w:i/>
                <w:iCs/>
                <w:color w:val="000000"/>
              </w:rPr>
            </w:pPr>
            <w:r w:rsidRPr="00EC1B64">
              <w:rPr>
                <w:rFonts w:ascii="Calibri" w:eastAsia="Times New Roman" w:hAnsi="Calibri" w:cs="Times New Roman"/>
                <w:i/>
                <w:iCs/>
                <w:color w:val="000000"/>
              </w:rPr>
              <w:t>Lma21, Mdo3</w:t>
            </w:r>
          </w:p>
        </w:tc>
      </w:tr>
      <w:tr w:rsidR="003163BB" w:rsidRPr="00EC1B64" w14:paraId="7F630636" w14:textId="77777777" w:rsidTr="00526310">
        <w:trPr>
          <w:trHeight w:val="279"/>
        </w:trPr>
        <w:tc>
          <w:tcPr>
            <w:tcW w:w="1530" w:type="dxa"/>
            <w:tcBorders>
              <w:top w:val="nil"/>
              <w:left w:val="nil"/>
              <w:bottom w:val="nil"/>
              <w:right w:val="nil"/>
            </w:tcBorders>
            <w:shd w:val="clear" w:color="auto" w:fill="auto"/>
            <w:noWrap/>
            <w:vAlign w:val="bottom"/>
          </w:tcPr>
          <w:p w14:paraId="7104BCBC" w14:textId="77777777" w:rsidR="003163BB" w:rsidRDefault="003163BB" w:rsidP="00526310">
            <w:pPr>
              <w:rPr>
                <w:rFonts w:ascii="Calibri" w:eastAsia="Times New Roman" w:hAnsi="Calibri" w:cs="Times New Roman"/>
                <w:color w:val="000000"/>
              </w:rPr>
            </w:pPr>
          </w:p>
          <w:p w14:paraId="5DC9713B" w14:textId="77777777" w:rsidR="003163BB" w:rsidRPr="00EC1B64" w:rsidRDefault="003163BB" w:rsidP="00526310">
            <w:pPr>
              <w:rPr>
                <w:rFonts w:ascii="Calibri" w:eastAsia="Times New Roman" w:hAnsi="Calibri" w:cs="Times New Roman"/>
                <w:color w:val="000000"/>
              </w:rPr>
            </w:pPr>
          </w:p>
        </w:tc>
        <w:tc>
          <w:tcPr>
            <w:tcW w:w="3240" w:type="dxa"/>
            <w:tcBorders>
              <w:top w:val="nil"/>
              <w:left w:val="nil"/>
              <w:bottom w:val="nil"/>
              <w:right w:val="nil"/>
            </w:tcBorders>
            <w:shd w:val="clear" w:color="auto" w:fill="auto"/>
            <w:noWrap/>
            <w:vAlign w:val="bottom"/>
          </w:tcPr>
          <w:p w14:paraId="1409C4DF" w14:textId="77777777" w:rsidR="003163BB" w:rsidRPr="00EC1B64" w:rsidRDefault="003163BB" w:rsidP="00526310">
            <w:pPr>
              <w:rPr>
                <w:rFonts w:ascii="Calibri" w:eastAsia="Times New Roman" w:hAnsi="Calibri" w:cs="Times New Roman"/>
                <w:color w:val="000000"/>
              </w:rPr>
            </w:pPr>
          </w:p>
        </w:tc>
        <w:tc>
          <w:tcPr>
            <w:tcW w:w="3690" w:type="dxa"/>
            <w:tcBorders>
              <w:top w:val="nil"/>
              <w:left w:val="nil"/>
              <w:bottom w:val="nil"/>
              <w:right w:val="nil"/>
            </w:tcBorders>
            <w:shd w:val="clear" w:color="auto" w:fill="auto"/>
            <w:noWrap/>
            <w:vAlign w:val="bottom"/>
          </w:tcPr>
          <w:p w14:paraId="55D249B8" w14:textId="77777777" w:rsidR="003163BB" w:rsidRPr="00EC1B64" w:rsidRDefault="003163BB" w:rsidP="00526310">
            <w:pPr>
              <w:rPr>
                <w:rFonts w:ascii="Calibri" w:eastAsia="Times New Roman" w:hAnsi="Calibri" w:cs="Times New Roman"/>
                <w:i/>
                <w:iCs/>
                <w:color w:val="000000"/>
              </w:rPr>
            </w:pPr>
          </w:p>
        </w:tc>
      </w:tr>
    </w:tbl>
    <w:p w14:paraId="14F234D0" w14:textId="77777777" w:rsidR="003163BB" w:rsidRPr="00A96EB5" w:rsidRDefault="003163BB" w:rsidP="003163BB">
      <w:pPr>
        <w:spacing w:line="480" w:lineRule="auto"/>
        <w:ind w:firstLine="720"/>
      </w:pPr>
      <w:r>
        <w:t xml:space="preserve">We will run 5 uL of each PCR product on a 2% agarose gel </w:t>
      </w:r>
      <w:ins w:id="233" w:author="Gunn, Joseph (MU-Student)" w:date="2017-04-07T11:23:00Z">
        <w:r>
          <w:t xml:space="preserve">stained with GelStar (Lonza) </w:t>
        </w:r>
      </w:ins>
      <w:r>
        <w:t>and view amplicons using a Fotodyne gel imager. Amplified PCR products will be diluted 1:10 with ddH</w:t>
      </w:r>
      <w:r>
        <w:rPr>
          <w:vertAlign w:val="subscript"/>
        </w:rPr>
        <w:t>2</w:t>
      </w:r>
      <w:r>
        <w:t xml:space="preserve">O and sent in 2 uL aliquots for fragment analysis </w:t>
      </w:r>
      <w:ins w:id="234" w:author="Gunn, Joseph (MU-Student)" w:date="2017-04-07T11:21:00Z">
        <w:r>
          <w:t xml:space="preserve">on an ABI 3730xl DNA analyzer (Thermo Fisher Scientific, Waltham, MA) </w:t>
        </w:r>
      </w:ins>
      <w:r>
        <w:t>at the University of Missouri DNA Core Facility</w:t>
      </w:r>
      <w:ins w:id="235" w:author="Gunn, Joseph (MU-Student)" w:date="2017-04-07T11:21:00Z">
        <w:r>
          <w:t xml:space="preserve"> with added 500LIZ size standard</w:t>
        </w:r>
      </w:ins>
      <w:r>
        <w:t xml:space="preserve">. We will visualize the alleles present in each sample at each locus using GeneMarker v. 1.97 (Kellander et al. 2002). </w:t>
      </w:r>
    </w:p>
    <w:p w14:paraId="2AE0D852" w14:textId="77777777" w:rsidR="003163BB" w:rsidRPr="00BB0758" w:rsidRDefault="003163BB" w:rsidP="003163BB">
      <w:pPr>
        <w:spacing w:line="480" w:lineRule="auto"/>
      </w:pPr>
      <w:r>
        <w:tab/>
      </w:r>
      <w:r w:rsidRPr="00131343">
        <w:rPr>
          <w:i/>
        </w:rPr>
        <w:t>Preliminary Analysis</w:t>
      </w:r>
      <w:r>
        <w:t xml:space="preserve"> – We have selected 94 DNA samples from various sites within our sample distribution for a preliminary assessment of polymorphism among putative </w:t>
      </w:r>
      <w:r w:rsidRPr="007E2011">
        <w:rPr>
          <w:i/>
        </w:rPr>
        <w:t>M. d. velox</w:t>
      </w:r>
      <w:r>
        <w:t xml:space="preserve"> (Table 3).  We chose sites in multiple streams and across the ranges of both </w:t>
      </w:r>
      <w:r w:rsidRPr="007C0607">
        <w:rPr>
          <w:i/>
        </w:rPr>
        <w:t>M. d. velox</w:t>
      </w:r>
      <w:r>
        <w:t xml:space="preserve"> and </w:t>
      </w:r>
      <w:r w:rsidRPr="007C0607">
        <w:rPr>
          <w:i/>
        </w:rPr>
        <w:t>M. d. dolomieu</w:t>
      </w:r>
      <w:r>
        <w:t xml:space="preserve"> in order to approximate an accurate representation of genetic diversity. We chose equal sample sizes (</w:t>
      </w:r>
      <w:r w:rsidRPr="007E2011">
        <w:rPr>
          <w:i/>
        </w:rPr>
        <w:t>N</w:t>
      </w:r>
      <w:r>
        <w:t xml:space="preserve">) to the best of our ability, but </w:t>
      </w:r>
      <w:r w:rsidRPr="007E2011">
        <w:rPr>
          <w:i/>
        </w:rPr>
        <w:t xml:space="preserve">N </w:t>
      </w:r>
      <w:r>
        <w:t>was dependent on the number of samples available at a given site (Table 3).</w:t>
      </w:r>
    </w:p>
    <w:p w14:paraId="0ED78394" w14:textId="77777777" w:rsidR="003163BB" w:rsidRPr="007E2011" w:rsidRDefault="003163BB" w:rsidP="003163BB">
      <w:pPr>
        <w:rPr>
          <w:sz w:val="20"/>
        </w:rPr>
      </w:pPr>
      <w:r w:rsidRPr="007E2011">
        <w:rPr>
          <w:b/>
          <w:sz w:val="20"/>
        </w:rPr>
        <w:t xml:space="preserve">Table </w:t>
      </w:r>
      <w:r>
        <w:rPr>
          <w:b/>
          <w:sz w:val="20"/>
        </w:rPr>
        <w:t>3</w:t>
      </w:r>
      <w:r w:rsidRPr="007E2011">
        <w:rPr>
          <w:sz w:val="20"/>
        </w:rPr>
        <w:t>. Sample sizes (</w:t>
      </w:r>
      <w:r w:rsidRPr="007E2011">
        <w:rPr>
          <w:i/>
          <w:sz w:val="20"/>
        </w:rPr>
        <w:t>N</w:t>
      </w:r>
      <w:r w:rsidRPr="007E2011">
        <w:rPr>
          <w:sz w:val="20"/>
        </w:rPr>
        <w:t xml:space="preserve">) for all waterways represented in preliminary fragment analysis. </w:t>
      </w:r>
      <w:r w:rsidRPr="007E2011">
        <w:rPr>
          <w:i/>
          <w:sz w:val="20"/>
        </w:rPr>
        <w:t>N</w:t>
      </w:r>
      <w:r w:rsidRPr="007E2011">
        <w:rPr>
          <w:sz w:val="20"/>
        </w:rPr>
        <w:t xml:space="preserve"> was equally distributed to the best of our ability, but exact sample sizes were dependent on the number of samples available at a given site.</w:t>
      </w:r>
    </w:p>
    <w:tbl>
      <w:tblPr>
        <w:tblpPr w:leftFromText="180" w:rightFromText="180" w:vertAnchor="page" w:horzAnchor="page" w:tblpX="3790" w:tblpY="11885"/>
        <w:tblW w:w="4080" w:type="dxa"/>
        <w:tblLook w:val="04A0" w:firstRow="1" w:lastRow="0" w:firstColumn="1" w:lastColumn="0" w:noHBand="0" w:noVBand="1"/>
      </w:tblPr>
      <w:tblGrid>
        <w:gridCol w:w="2780"/>
        <w:gridCol w:w="1300"/>
      </w:tblGrid>
      <w:tr w:rsidR="003163BB" w:rsidRPr="007E2011" w14:paraId="40FB7CA8" w14:textId="77777777" w:rsidTr="003163BB">
        <w:trPr>
          <w:trHeight w:val="320"/>
        </w:trPr>
        <w:tc>
          <w:tcPr>
            <w:tcW w:w="2780" w:type="dxa"/>
            <w:tcBorders>
              <w:top w:val="nil"/>
              <w:left w:val="nil"/>
              <w:bottom w:val="single" w:sz="4" w:space="0" w:color="auto"/>
              <w:right w:val="nil"/>
            </w:tcBorders>
            <w:shd w:val="clear" w:color="auto" w:fill="auto"/>
            <w:noWrap/>
            <w:vAlign w:val="bottom"/>
            <w:hideMark/>
          </w:tcPr>
          <w:p w14:paraId="7CDF8AAC" w14:textId="77777777" w:rsidR="003163BB" w:rsidRPr="007E2011" w:rsidRDefault="003163BB" w:rsidP="003163BB">
            <w:pPr>
              <w:rPr>
                <w:rFonts w:ascii="Calibri" w:eastAsia="Times New Roman" w:hAnsi="Calibri" w:cs="Times New Roman"/>
                <w:b/>
                <w:color w:val="000000"/>
              </w:rPr>
            </w:pPr>
            <w:r w:rsidRPr="007E2011">
              <w:rPr>
                <w:rFonts w:ascii="Calibri" w:eastAsia="Times New Roman" w:hAnsi="Calibri" w:cs="Times New Roman"/>
                <w:b/>
                <w:color w:val="000000"/>
              </w:rPr>
              <w:t xml:space="preserve">River </w:t>
            </w:r>
          </w:p>
        </w:tc>
        <w:tc>
          <w:tcPr>
            <w:tcW w:w="1300" w:type="dxa"/>
            <w:tcBorders>
              <w:top w:val="nil"/>
              <w:left w:val="nil"/>
              <w:bottom w:val="single" w:sz="4" w:space="0" w:color="auto"/>
              <w:right w:val="nil"/>
            </w:tcBorders>
            <w:shd w:val="clear" w:color="auto" w:fill="auto"/>
            <w:noWrap/>
            <w:vAlign w:val="bottom"/>
            <w:hideMark/>
          </w:tcPr>
          <w:p w14:paraId="26D7D462" w14:textId="77777777" w:rsidR="003163BB" w:rsidRPr="007E2011" w:rsidRDefault="003163BB" w:rsidP="003163BB">
            <w:pPr>
              <w:jc w:val="center"/>
              <w:rPr>
                <w:rFonts w:ascii="Calibri" w:eastAsia="Times New Roman" w:hAnsi="Calibri" w:cs="Times New Roman"/>
                <w:b/>
                <w:i/>
                <w:color w:val="000000"/>
              </w:rPr>
            </w:pPr>
            <w:r w:rsidRPr="007E2011">
              <w:rPr>
                <w:rFonts w:ascii="Calibri" w:eastAsia="Times New Roman" w:hAnsi="Calibri" w:cs="Times New Roman"/>
                <w:b/>
                <w:i/>
                <w:color w:val="000000"/>
              </w:rPr>
              <w:t>N</w:t>
            </w:r>
          </w:p>
        </w:tc>
      </w:tr>
      <w:tr w:rsidR="003163BB" w:rsidRPr="007E2011" w14:paraId="1EF41964" w14:textId="77777777" w:rsidTr="003163BB">
        <w:trPr>
          <w:trHeight w:val="320"/>
        </w:trPr>
        <w:tc>
          <w:tcPr>
            <w:tcW w:w="2780" w:type="dxa"/>
            <w:tcBorders>
              <w:top w:val="nil"/>
              <w:left w:val="nil"/>
              <w:bottom w:val="nil"/>
              <w:right w:val="nil"/>
            </w:tcBorders>
            <w:shd w:val="clear" w:color="auto" w:fill="auto"/>
            <w:noWrap/>
            <w:vAlign w:val="bottom"/>
            <w:hideMark/>
          </w:tcPr>
          <w:p w14:paraId="0AEA16B2" w14:textId="77777777" w:rsidR="003163BB" w:rsidRPr="007E2011" w:rsidRDefault="003163BB" w:rsidP="003163BB">
            <w:pPr>
              <w:rPr>
                <w:rFonts w:ascii="Calibri" w:eastAsia="Times New Roman" w:hAnsi="Calibri" w:cs="Times New Roman"/>
                <w:color w:val="000000"/>
              </w:rPr>
            </w:pPr>
            <w:r w:rsidRPr="007E2011">
              <w:rPr>
                <w:rFonts w:ascii="Calibri" w:eastAsia="Times New Roman" w:hAnsi="Calibri" w:cs="Times New Roman"/>
                <w:color w:val="000000"/>
              </w:rPr>
              <w:t>Big Piney</w:t>
            </w:r>
          </w:p>
        </w:tc>
        <w:tc>
          <w:tcPr>
            <w:tcW w:w="1300" w:type="dxa"/>
            <w:tcBorders>
              <w:top w:val="nil"/>
              <w:left w:val="nil"/>
              <w:bottom w:val="nil"/>
              <w:right w:val="nil"/>
            </w:tcBorders>
            <w:shd w:val="clear" w:color="auto" w:fill="auto"/>
            <w:noWrap/>
            <w:vAlign w:val="bottom"/>
            <w:hideMark/>
          </w:tcPr>
          <w:p w14:paraId="51756016" w14:textId="77777777" w:rsidR="003163BB" w:rsidRPr="007E2011" w:rsidRDefault="003163BB" w:rsidP="003163BB">
            <w:pPr>
              <w:jc w:val="center"/>
              <w:rPr>
                <w:rFonts w:ascii="Calibri" w:eastAsia="Times New Roman" w:hAnsi="Calibri" w:cs="Times New Roman"/>
                <w:color w:val="000000"/>
              </w:rPr>
            </w:pPr>
            <w:r w:rsidRPr="007E2011">
              <w:rPr>
                <w:rFonts w:ascii="Calibri" w:eastAsia="Times New Roman" w:hAnsi="Calibri" w:cs="Times New Roman"/>
                <w:color w:val="000000"/>
              </w:rPr>
              <w:t>4</w:t>
            </w:r>
          </w:p>
        </w:tc>
      </w:tr>
      <w:tr w:rsidR="003163BB" w:rsidRPr="007E2011" w14:paraId="3CDC85AF" w14:textId="77777777" w:rsidTr="003163BB">
        <w:trPr>
          <w:trHeight w:val="320"/>
        </w:trPr>
        <w:tc>
          <w:tcPr>
            <w:tcW w:w="2780" w:type="dxa"/>
            <w:tcBorders>
              <w:top w:val="nil"/>
              <w:left w:val="nil"/>
              <w:bottom w:val="nil"/>
              <w:right w:val="nil"/>
            </w:tcBorders>
            <w:shd w:val="clear" w:color="auto" w:fill="auto"/>
            <w:noWrap/>
            <w:vAlign w:val="bottom"/>
            <w:hideMark/>
          </w:tcPr>
          <w:p w14:paraId="157ECC4D" w14:textId="77777777" w:rsidR="003163BB" w:rsidRPr="007E2011" w:rsidRDefault="003163BB" w:rsidP="003163BB">
            <w:pPr>
              <w:rPr>
                <w:rFonts w:ascii="Calibri" w:eastAsia="Times New Roman" w:hAnsi="Calibri" w:cs="Times New Roman"/>
                <w:color w:val="000000"/>
              </w:rPr>
            </w:pPr>
            <w:r w:rsidRPr="007E2011">
              <w:rPr>
                <w:rFonts w:ascii="Calibri" w:eastAsia="Times New Roman" w:hAnsi="Calibri" w:cs="Times New Roman"/>
                <w:color w:val="000000"/>
              </w:rPr>
              <w:t>Big Sugar</w:t>
            </w:r>
          </w:p>
        </w:tc>
        <w:tc>
          <w:tcPr>
            <w:tcW w:w="1300" w:type="dxa"/>
            <w:tcBorders>
              <w:top w:val="nil"/>
              <w:left w:val="nil"/>
              <w:bottom w:val="nil"/>
              <w:right w:val="nil"/>
            </w:tcBorders>
            <w:shd w:val="clear" w:color="auto" w:fill="auto"/>
            <w:noWrap/>
            <w:vAlign w:val="bottom"/>
            <w:hideMark/>
          </w:tcPr>
          <w:p w14:paraId="3C705793" w14:textId="77777777" w:rsidR="003163BB" w:rsidRPr="007E2011" w:rsidRDefault="003163BB" w:rsidP="003163BB">
            <w:pPr>
              <w:jc w:val="center"/>
              <w:rPr>
                <w:rFonts w:ascii="Calibri" w:eastAsia="Times New Roman" w:hAnsi="Calibri" w:cs="Times New Roman"/>
                <w:color w:val="000000"/>
              </w:rPr>
            </w:pPr>
            <w:r w:rsidRPr="007E2011">
              <w:rPr>
                <w:rFonts w:ascii="Calibri" w:eastAsia="Times New Roman" w:hAnsi="Calibri" w:cs="Times New Roman"/>
                <w:color w:val="000000"/>
              </w:rPr>
              <w:t>10</w:t>
            </w:r>
          </w:p>
        </w:tc>
      </w:tr>
      <w:tr w:rsidR="003163BB" w:rsidRPr="007E2011" w14:paraId="3635926F" w14:textId="77777777" w:rsidTr="003163BB">
        <w:trPr>
          <w:trHeight w:val="320"/>
        </w:trPr>
        <w:tc>
          <w:tcPr>
            <w:tcW w:w="2780" w:type="dxa"/>
            <w:tcBorders>
              <w:top w:val="nil"/>
              <w:left w:val="nil"/>
              <w:bottom w:val="nil"/>
              <w:right w:val="nil"/>
            </w:tcBorders>
            <w:shd w:val="clear" w:color="auto" w:fill="auto"/>
            <w:noWrap/>
            <w:vAlign w:val="bottom"/>
            <w:hideMark/>
          </w:tcPr>
          <w:p w14:paraId="730157E6" w14:textId="77777777" w:rsidR="003163BB" w:rsidRPr="007E2011" w:rsidRDefault="003163BB" w:rsidP="003163BB">
            <w:pPr>
              <w:rPr>
                <w:rFonts w:ascii="Calibri" w:eastAsia="Times New Roman" w:hAnsi="Calibri" w:cs="Times New Roman"/>
                <w:color w:val="000000"/>
              </w:rPr>
            </w:pPr>
            <w:r w:rsidRPr="007E2011">
              <w:rPr>
                <w:rFonts w:ascii="Calibri" w:eastAsia="Times New Roman" w:hAnsi="Calibri" w:cs="Times New Roman"/>
                <w:color w:val="000000"/>
              </w:rPr>
              <w:t>Center Creek</w:t>
            </w:r>
          </w:p>
        </w:tc>
        <w:tc>
          <w:tcPr>
            <w:tcW w:w="1300" w:type="dxa"/>
            <w:tcBorders>
              <w:top w:val="nil"/>
              <w:left w:val="nil"/>
              <w:bottom w:val="nil"/>
              <w:right w:val="nil"/>
            </w:tcBorders>
            <w:shd w:val="clear" w:color="auto" w:fill="auto"/>
            <w:noWrap/>
            <w:vAlign w:val="bottom"/>
            <w:hideMark/>
          </w:tcPr>
          <w:p w14:paraId="1595FDC8" w14:textId="77777777" w:rsidR="003163BB" w:rsidRPr="007E2011" w:rsidRDefault="003163BB" w:rsidP="003163BB">
            <w:pPr>
              <w:jc w:val="center"/>
              <w:rPr>
                <w:rFonts w:ascii="Calibri" w:eastAsia="Times New Roman" w:hAnsi="Calibri" w:cs="Times New Roman"/>
                <w:color w:val="000000"/>
              </w:rPr>
            </w:pPr>
            <w:r w:rsidRPr="007E2011">
              <w:rPr>
                <w:rFonts w:ascii="Calibri" w:eastAsia="Times New Roman" w:hAnsi="Calibri" w:cs="Times New Roman"/>
                <w:color w:val="000000"/>
              </w:rPr>
              <w:t>7</w:t>
            </w:r>
          </w:p>
        </w:tc>
      </w:tr>
      <w:tr w:rsidR="003163BB" w:rsidRPr="007E2011" w14:paraId="4E066DF7" w14:textId="77777777" w:rsidTr="003163BB">
        <w:trPr>
          <w:trHeight w:val="320"/>
        </w:trPr>
        <w:tc>
          <w:tcPr>
            <w:tcW w:w="2780" w:type="dxa"/>
            <w:tcBorders>
              <w:top w:val="nil"/>
              <w:left w:val="nil"/>
              <w:bottom w:val="nil"/>
              <w:right w:val="nil"/>
            </w:tcBorders>
            <w:shd w:val="clear" w:color="auto" w:fill="auto"/>
            <w:noWrap/>
            <w:vAlign w:val="bottom"/>
            <w:hideMark/>
          </w:tcPr>
          <w:p w14:paraId="403F8FAE" w14:textId="77777777" w:rsidR="003163BB" w:rsidRPr="007E2011" w:rsidRDefault="003163BB" w:rsidP="003163BB">
            <w:pPr>
              <w:rPr>
                <w:rFonts w:ascii="Calibri" w:eastAsia="Times New Roman" w:hAnsi="Calibri" w:cs="Times New Roman"/>
                <w:color w:val="000000"/>
              </w:rPr>
            </w:pPr>
            <w:r w:rsidRPr="007E2011">
              <w:rPr>
                <w:rFonts w:ascii="Calibri" w:eastAsia="Times New Roman" w:hAnsi="Calibri" w:cs="Times New Roman"/>
                <w:color w:val="000000"/>
              </w:rPr>
              <w:t>Elk River</w:t>
            </w:r>
          </w:p>
        </w:tc>
        <w:tc>
          <w:tcPr>
            <w:tcW w:w="1300" w:type="dxa"/>
            <w:tcBorders>
              <w:top w:val="nil"/>
              <w:left w:val="nil"/>
              <w:bottom w:val="nil"/>
              <w:right w:val="nil"/>
            </w:tcBorders>
            <w:shd w:val="clear" w:color="auto" w:fill="auto"/>
            <w:noWrap/>
            <w:vAlign w:val="bottom"/>
            <w:hideMark/>
          </w:tcPr>
          <w:p w14:paraId="6177DA81" w14:textId="77777777" w:rsidR="003163BB" w:rsidRPr="007E2011" w:rsidRDefault="003163BB" w:rsidP="003163BB">
            <w:pPr>
              <w:jc w:val="center"/>
              <w:rPr>
                <w:rFonts w:ascii="Calibri" w:eastAsia="Times New Roman" w:hAnsi="Calibri" w:cs="Times New Roman"/>
                <w:color w:val="000000"/>
              </w:rPr>
            </w:pPr>
            <w:r w:rsidRPr="007E2011">
              <w:rPr>
                <w:rFonts w:ascii="Calibri" w:eastAsia="Times New Roman" w:hAnsi="Calibri" w:cs="Times New Roman"/>
                <w:color w:val="000000"/>
              </w:rPr>
              <w:t>10</w:t>
            </w:r>
          </w:p>
        </w:tc>
      </w:tr>
      <w:tr w:rsidR="003163BB" w:rsidRPr="007E2011" w14:paraId="43F93301" w14:textId="77777777" w:rsidTr="003163BB">
        <w:trPr>
          <w:trHeight w:val="320"/>
        </w:trPr>
        <w:tc>
          <w:tcPr>
            <w:tcW w:w="2780" w:type="dxa"/>
            <w:tcBorders>
              <w:top w:val="nil"/>
              <w:left w:val="nil"/>
              <w:bottom w:val="nil"/>
              <w:right w:val="nil"/>
            </w:tcBorders>
            <w:shd w:val="clear" w:color="auto" w:fill="auto"/>
            <w:noWrap/>
            <w:vAlign w:val="bottom"/>
            <w:hideMark/>
          </w:tcPr>
          <w:p w14:paraId="67B5742B" w14:textId="77777777" w:rsidR="003163BB" w:rsidRPr="007E2011" w:rsidRDefault="003163BB" w:rsidP="003163BB">
            <w:pPr>
              <w:rPr>
                <w:rFonts w:ascii="Calibri" w:eastAsia="Times New Roman" w:hAnsi="Calibri" w:cs="Times New Roman"/>
                <w:color w:val="000000"/>
              </w:rPr>
            </w:pPr>
            <w:r w:rsidRPr="007E2011">
              <w:rPr>
                <w:rFonts w:ascii="Calibri" w:eastAsia="Times New Roman" w:hAnsi="Calibri" w:cs="Times New Roman"/>
                <w:color w:val="000000"/>
              </w:rPr>
              <w:t>Indian Creek</w:t>
            </w:r>
          </w:p>
        </w:tc>
        <w:tc>
          <w:tcPr>
            <w:tcW w:w="1300" w:type="dxa"/>
            <w:tcBorders>
              <w:top w:val="nil"/>
              <w:left w:val="nil"/>
              <w:bottom w:val="nil"/>
              <w:right w:val="nil"/>
            </w:tcBorders>
            <w:shd w:val="clear" w:color="auto" w:fill="auto"/>
            <w:noWrap/>
            <w:vAlign w:val="bottom"/>
            <w:hideMark/>
          </w:tcPr>
          <w:p w14:paraId="373694DA" w14:textId="77777777" w:rsidR="003163BB" w:rsidRPr="007E2011" w:rsidRDefault="003163BB" w:rsidP="003163BB">
            <w:pPr>
              <w:jc w:val="center"/>
              <w:rPr>
                <w:rFonts w:ascii="Calibri" w:eastAsia="Times New Roman" w:hAnsi="Calibri" w:cs="Times New Roman"/>
                <w:color w:val="000000"/>
              </w:rPr>
            </w:pPr>
            <w:r w:rsidRPr="007E2011">
              <w:rPr>
                <w:rFonts w:ascii="Calibri" w:eastAsia="Times New Roman" w:hAnsi="Calibri" w:cs="Times New Roman"/>
                <w:color w:val="000000"/>
              </w:rPr>
              <w:t>9</w:t>
            </w:r>
          </w:p>
        </w:tc>
      </w:tr>
      <w:tr w:rsidR="003163BB" w:rsidRPr="007E2011" w14:paraId="3FE1952A" w14:textId="77777777" w:rsidTr="003163BB">
        <w:trPr>
          <w:trHeight w:val="320"/>
        </w:trPr>
        <w:tc>
          <w:tcPr>
            <w:tcW w:w="2780" w:type="dxa"/>
            <w:tcBorders>
              <w:top w:val="nil"/>
              <w:left w:val="nil"/>
              <w:bottom w:val="nil"/>
              <w:right w:val="nil"/>
            </w:tcBorders>
            <w:shd w:val="clear" w:color="auto" w:fill="auto"/>
            <w:noWrap/>
            <w:vAlign w:val="bottom"/>
            <w:hideMark/>
          </w:tcPr>
          <w:p w14:paraId="4A2695F6" w14:textId="77777777" w:rsidR="003163BB" w:rsidRPr="007E2011" w:rsidRDefault="003163BB" w:rsidP="003163BB">
            <w:pPr>
              <w:rPr>
                <w:rFonts w:ascii="Calibri" w:eastAsia="Times New Roman" w:hAnsi="Calibri" w:cs="Times New Roman"/>
                <w:color w:val="000000"/>
              </w:rPr>
            </w:pPr>
            <w:r w:rsidRPr="007E2011">
              <w:rPr>
                <w:rFonts w:ascii="Calibri" w:eastAsia="Times New Roman" w:hAnsi="Calibri" w:cs="Times New Roman"/>
                <w:color w:val="000000"/>
              </w:rPr>
              <w:t>Little Sugar</w:t>
            </w:r>
          </w:p>
        </w:tc>
        <w:tc>
          <w:tcPr>
            <w:tcW w:w="1300" w:type="dxa"/>
            <w:tcBorders>
              <w:top w:val="nil"/>
              <w:left w:val="nil"/>
              <w:bottom w:val="nil"/>
              <w:right w:val="nil"/>
            </w:tcBorders>
            <w:shd w:val="clear" w:color="auto" w:fill="auto"/>
            <w:noWrap/>
            <w:vAlign w:val="bottom"/>
            <w:hideMark/>
          </w:tcPr>
          <w:p w14:paraId="4553EE16" w14:textId="77777777" w:rsidR="003163BB" w:rsidRPr="007E2011" w:rsidRDefault="003163BB" w:rsidP="003163BB">
            <w:pPr>
              <w:jc w:val="center"/>
              <w:rPr>
                <w:rFonts w:ascii="Calibri" w:eastAsia="Times New Roman" w:hAnsi="Calibri" w:cs="Times New Roman"/>
                <w:color w:val="000000"/>
              </w:rPr>
            </w:pPr>
            <w:r w:rsidRPr="007E2011">
              <w:rPr>
                <w:rFonts w:ascii="Calibri" w:eastAsia="Times New Roman" w:hAnsi="Calibri" w:cs="Times New Roman"/>
                <w:color w:val="000000"/>
              </w:rPr>
              <w:t>11</w:t>
            </w:r>
          </w:p>
        </w:tc>
      </w:tr>
      <w:tr w:rsidR="003163BB" w:rsidRPr="007E2011" w14:paraId="1E5ACCB7" w14:textId="77777777" w:rsidTr="003163BB">
        <w:trPr>
          <w:trHeight w:val="320"/>
        </w:trPr>
        <w:tc>
          <w:tcPr>
            <w:tcW w:w="2780" w:type="dxa"/>
            <w:tcBorders>
              <w:top w:val="nil"/>
              <w:left w:val="nil"/>
              <w:bottom w:val="nil"/>
              <w:right w:val="nil"/>
            </w:tcBorders>
            <w:shd w:val="clear" w:color="auto" w:fill="auto"/>
            <w:noWrap/>
            <w:vAlign w:val="bottom"/>
            <w:hideMark/>
          </w:tcPr>
          <w:p w14:paraId="4C24378F" w14:textId="77777777" w:rsidR="003163BB" w:rsidRPr="007E2011" w:rsidRDefault="003163BB" w:rsidP="003163BB">
            <w:pPr>
              <w:rPr>
                <w:rFonts w:ascii="Calibri" w:eastAsia="Times New Roman" w:hAnsi="Calibri" w:cs="Times New Roman"/>
                <w:color w:val="000000"/>
              </w:rPr>
            </w:pPr>
            <w:r w:rsidRPr="007E2011">
              <w:rPr>
                <w:rFonts w:ascii="Calibri" w:eastAsia="Times New Roman" w:hAnsi="Calibri" w:cs="Times New Roman"/>
                <w:color w:val="000000"/>
              </w:rPr>
              <w:t>Meramec River</w:t>
            </w:r>
          </w:p>
        </w:tc>
        <w:tc>
          <w:tcPr>
            <w:tcW w:w="1300" w:type="dxa"/>
            <w:tcBorders>
              <w:top w:val="nil"/>
              <w:left w:val="nil"/>
              <w:bottom w:val="nil"/>
              <w:right w:val="nil"/>
            </w:tcBorders>
            <w:shd w:val="clear" w:color="auto" w:fill="auto"/>
            <w:noWrap/>
            <w:vAlign w:val="bottom"/>
            <w:hideMark/>
          </w:tcPr>
          <w:p w14:paraId="247457D8" w14:textId="77777777" w:rsidR="003163BB" w:rsidRPr="007E2011" w:rsidRDefault="003163BB" w:rsidP="003163BB">
            <w:pPr>
              <w:jc w:val="center"/>
              <w:rPr>
                <w:rFonts w:ascii="Calibri" w:eastAsia="Times New Roman" w:hAnsi="Calibri" w:cs="Times New Roman"/>
                <w:color w:val="000000"/>
              </w:rPr>
            </w:pPr>
            <w:r w:rsidRPr="007E2011">
              <w:rPr>
                <w:rFonts w:ascii="Calibri" w:eastAsia="Times New Roman" w:hAnsi="Calibri" w:cs="Times New Roman"/>
                <w:color w:val="000000"/>
              </w:rPr>
              <w:t>11</w:t>
            </w:r>
          </w:p>
        </w:tc>
      </w:tr>
      <w:tr w:rsidR="003163BB" w:rsidRPr="007E2011" w14:paraId="1EEA824D" w14:textId="77777777" w:rsidTr="003163BB">
        <w:trPr>
          <w:trHeight w:val="320"/>
        </w:trPr>
        <w:tc>
          <w:tcPr>
            <w:tcW w:w="2780" w:type="dxa"/>
            <w:tcBorders>
              <w:top w:val="nil"/>
              <w:left w:val="nil"/>
              <w:bottom w:val="nil"/>
              <w:right w:val="nil"/>
            </w:tcBorders>
            <w:shd w:val="clear" w:color="auto" w:fill="auto"/>
            <w:noWrap/>
            <w:vAlign w:val="bottom"/>
            <w:hideMark/>
          </w:tcPr>
          <w:p w14:paraId="1C6C5AC1" w14:textId="77777777" w:rsidR="003163BB" w:rsidRPr="007E2011" w:rsidRDefault="003163BB" w:rsidP="003163BB">
            <w:pPr>
              <w:rPr>
                <w:rFonts w:ascii="Calibri" w:eastAsia="Times New Roman" w:hAnsi="Calibri" w:cs="Times New Roman"/>
                <w:color w:val="000000"/>
              </w:rPr>
            </w:pPr>
            <w:r w:rsidRPr="007E2011">
              <w:rPr>
                <w:rFonts w:ascii="Calibri" w:eastAsia="Times New Roman" w:hAnsi="Calibri" w:cs="Times New Roman"/>
                <w:color w:val="000000"/>
              </w:rPr>
              <w:t>Shoal Creek</w:t>
            </w:r>
          </w:p>
        </w:tc>
        <w:tc>
          <w:tcPr>
            <w:tcW w:w="1300" w:type="dxa"/>
            <w:tcBorders>
              <w:top w:val="nil"/>
              <w:left w:val="nil"/>
              <w:bottom w:val="nil"/>
              <w:right w:val="nil"/>
            </w:tcBorders>
            <w:shd w:val="clear" w:color="auto" w:fill="auto"/>
            <w:noWrap/>
            <w:vAlign w:val="bottom"/>
            <w:hideMark/>
          </w:tcPr>
          <w:p w14:paraId="03E26287" w14:textId="77777777" w:rsidR="003163BB" w:rsidRPr="007E2011" w:rsidRDefault="003163BB" w:rsidP="003163BB">
            <w:pPr>
              <w:jc w:val="center"/>
              <w:rPr>
                <w:rFonts w:ascii="Calibri" w:eastAsia="Times New Roman" w:hAnsi="Calibri" w:cs="Times New Roman"/>
                <w:color w:val="000000"/>
              </w:rPr>
            </w:pPr>
            <w:r w:rsidRPr="007E2011">
              <w:rPr>
                <w:rFonts w:ascii="Calibri" w:eastAsia="Times New Roman" w:hAnsi="Calibri" w:cs="Times New Roman"/>
                <w:color w:val="000000"/>
              </w:rPr>
              <w:t>12</w:t>
            </w:r>
          </w:p>
        </w:tc>
      </w:tr>
      <w:tr w:rsidR="003163BB" w:rsidRPr="007E2011" w14:paraId="5B4ACD5E" w14:textId="77777777" w:rsidTr="003163BB">
        <w:trPr>
          <w:trHeight w:val="320"/>
        </w:trPr>
        <w:tc>
          <w:tcPr>
            <w:tcW w:w="2780" w:type="dxa"/>
            <w:tcBorders>
              <w:top w:val="nil"/>
              <w:left w:val="nil"/>
              <w:bottom w:val="nil"/>
              <w:right w:val="nil"/>
            </w:tcBorders>
            <w:shd w:val="clear" w:color="auto" w:fill="auto"/>
            <w:noWrap/>
            <w:vAlign w:val="bottom"/>
            <w:hideMark/>
          </w:tcPr>
          <w:p w14:paraId="259592B9" w14:textId="77777777" w:rsidR="003163BB" w:rsidRPr="007E2011" w:rsidRDefault="003163BB" w:rsidP="003163BB">
            <w:pPr>
              <w:rPr>
                <w:rFonts w:ascii="Calibri" w:eastAsia="Times New Roman" w:hAnsi="Calibri" w:cs="Times New Roman"/>
                <w:color w:val="000000"/>
              </w:rPr>
            </w:pPr>
            <w:r w:rsidRPr="007E2011">
              <w:rPr>
                <w:rFonts w:ascii="Calibri" w:eastAsia="Times New Roman" w:hAnsi="Calibri" w:cs="Times New Roman"/>
                <w:color w:val="000000"/>
              </w:rPr>
              <w:t>Sycamore Creek</w:t>
            </w:r>
          </w:p>
        </w:tc>
        <w:tc>
          <w:tcPr>
            <w:tcW w:w="1300" w:type="dxa"/>
            <w:tcBorders>
              <w:top w:val="nil"/>
              <w:left w:val="nil"/>
              <w:bottom w:val="nil"/>
              <w:right w:val="nil"/>
            </w:tcBorders>
            <w:shd w:val="clear" w:color="auto" w:fill="auto"/>
            <w:noWrap/>
            <w:vAlign w:val="bottom"/>
            <w:hideMark/>
          </w:tcPr>
          <w:p w14:paraId="762A995F" w14:textId="77777777" w:rsidR="003163BB" w:rsidRPr="007E2011" w:rsidRDefault="003163BB" w:rsidP="003163BB">
            <w:pPr>
              <w:jc w:val="center"/>
              <w:rPr>
                <w:rFonts w:ascii="Calibri" w:eastAsia="Times New Roman" w:hAnsi="Calibri" w:cs="Times New Roman"/>
                <w:color w:val="000000"/>
              </w:rPr>
            </w:pPr>
            <w:r w:rsidRPr="007E2011">
              <w:rPr>
                <w:rFonts w:ascii="Calibri" w:eastAsia="Times New Roman" w:hAnsi="Calibri" w:cs="Times New Roman"/>
                <w:color w:val="000000"/>
              </w:rPr>
              <w:t>10</w:t>
            </w:r>
          </w:p>
        </w:tc>
      </w:tr>
      <w:tr w:rsidR="003163BB" w:rsidRPr="007E2011" w14:paraId="2F4B8A4E" w14:textId="77777777" w:rsidTr="003163BB">
        <w:trPr>
          <w:trHeight w:val="320"/>
        </w:trPr>
        <w:tc>
          <w:tcPr>
            <w:tcW w:w="2780" w:type="dxa"/>
            <w:tcBorders>
              <w:top w:val="nil"/>
              <w:left w:val="nil"/>
              <w:bottom w:val="nil"/>
              <w:right w:val="nil"/>
            </w:tcBorders>
            <w:shd w:val="clear" w:color="auto" w:fill="auto"/>
            <w:noWrap/>
            <w:vAlign w:val="bottom"/>
            <w:hideMark/>
          </w:tcPr>
          <w:p w14:paraId="5FB572BA" w14:textId="77777777" w:rsidR="003163BB" w:rsidRPr="007E2011" w:rsidRDefault="003163BB" w:rsidP="003163BB">
            <w:pPr>
              <w:rPr>
                <w:rFonts w:ascii="Calibri" w:eastAsia="Times New Roman" w:hAnsi="Calibri" w:cs="Times New Roman"/>
                <w:color w:val="000000"/>
              </w:rPr>
            </w:pPr>
            <w:r w:rsidRPr="007E2011">
              <w:rPr>
                <w:rFonts w:ascii="Calibri" w:eastAsia="Times New Roman" w:hAnsi="Calibri" w:cs="Times New Roman"/>
                <w:color w:val="000000"/>
              </w:rPr>
              <w:t>Lake Fabre, Quebec</w:t>
            </w:r>
          </w:p>
        </w:tc>
        <w:tc>
          <w:tcPr>
            <w:tcW w:w="1300" w:type="dxa"/>
            <w:tcBorders>
              <w:top w:val="nil"/>
              <w:left w:val="nil"/>
              <w:bottom w:val="nil"/>
              <w:right w:val="nil"/>
            </w:tcBorders>
            <w:shd w:val="clear" w:color="auto" w:fill="auto"/>
            <w:noWrap/>
            <w:vAlign w:val="bottom"/>
            <w:hideMark/>
          </w:tcPr>
          <w:p w14:paraId="4EFF32C5" w14:textId="77777777" w:rsidR="003163BB" w:rsidRPr="007E2011" w:rsidRDefault="003163BB" w:rsidP="003163BB">
            <w:pPr>
              <w:jc w:val="center"/>
              <w:rPr>
                <w:rFonts w:ascii="Calibri" w:eastAsia="Times New Roman" w:hAnsi="Calibri" w:cs="Times New Roman"/>
                <w:color w:val="000000"/>
              </w:rPr>
            </w:pPr>
            <w:r w:rsidRPr="007E2011">
              <w:rPr>
                <w:rFonts w:ascii="Calibri" w:eastAsia="Times New Roman" w:hAnsi="Calibri" w:cs="Times New Roman"/>
                <w:color w:val="000000"/>
              </w:rPr>
              <w:t>5</w:t>
            </w:r>
          </w:p>
        </w:tc>
      </w:tr>
      <w:tr w:rsidR="003163BB" w:rsidRPr="007E2011" w14:paraId="0E4BED12" w14:textId="77777777" w:rsidTr="003163BB">
        <w:trPr>
          <w:trHeight w:val="320"/>
        </w:trPr>
        <w:tc>
          <w:tcPr>
            <w:tcW w:w="2780" w:type="dxa"/>
            <w:tcBorders>
              <w:top w:val="nil"/>
              <w:left w:val="nil"/>
              <w:bottom w:val="nil"/>
              <w:right w:val="nil"/>
            </w:tcBorders>
            <w:shd w:val="clear" w:color="auto" w:fill="auto"/>
            <w:noWrap/>
            <w:vAlign w:val="bottom"/>
            <w:hideMark/>
          </w:tcPr>
          <w:p w14:paraId="0005AAE8" w14:textId="77777777" w:rsidR="003163BB" w:rsidRPr="007E2011" w:rsidRDefault="003163BB" w:rsidP="003163BB">
            <w:pPr>
              <w:rPr>
                <w:rFonts w:ascii="Calibri" w:eastAsia="Times New Roman" w:hAnsi="Calibri" w:cs="Times New Roman"/>
                <w:color w:val="000000"/>
              </w:rPr>
            </w:pPr>
            <w:r w:rsidRPr="007E2011">
              <w:rPr>
                <w:rFonts w:ascii="Calibri" w:eastAsia="Times New Roman" w:hAnsi="Calibri" w:cs="Times New Roman"/>
                <w:color w:val="000000"/>
              </w:rPr>
              <w:t>Big Rideau Lake, Ontario</w:t>
            </w:r>
          </w:p>
        </w:tc>
        <w:tc>
          <w:tcPr>
            <w:tcW w:w="1300" w:type="dxa"/>
            <w:tcBorders>
              <w:top w:val="nil"/>
              <w:left w:val="nil"/>
              <w:bottom w:val="nil"/>
              <w:right w:val="nil"/>
            </w:tcBorders>
            <w:shd w:val="clear" w:color="auto" w:fill="auto"/>
            <w:noWrap/>
            <w:vAlign w:val="bottom"/>
            <w:hideMark/>
          </w:tcPr>
          <w:p w14:paraId="747A2E37" w14:textId="77777777" w:rsidR="003163BB" w:rsidRPr="007E2011" w:rsidRDefault="003163BB" w:rsidP="003163BB">
            <w:pPr>
              <w:jc w:val="center"/>
              <w:rPr>
                <w:rFonts w:ascii="Calibri" w:eastAsia="Times New Roman" w:hAnsi="Calibri" w:cs="Times New Roman"/>
                <w:color w:val="000000"/>
              </w:rPr>
            </w:pPr>
            <w:r w:rsidRPr="007E2011">
              <w:rPr>
                <w:rFonts w:ascii="Calibri" w:eastAsia="Times New Roman" w:hAnsi="Calibri" w:cs="Times New Roman"/>
                <w:color w:val="000000"/>
              </w:rPr>
              <w:t>5</w:t>
            </w:r>
          </w:p>
        </w:tc>
      </w:tr>
    </w:tbl>
    <w:p w14:paraId="11D27AF9" w14:textId="77777777" w:rsidR="003163BB" w:rsidRDefault="003163BB" w:rsidP="003163BB">
      <w:pPr>
        <w:rPr>
          <w:u w:val="single"/>
        </w:rPr>
      </w:pPr>
    </w:p>
    <w:p w14:paraId="52C4551C" w14:textId="77777777" w:rsidR="003163BB" w:rsidRDefault="003163BB" w:rsidP="003163BB">
      <w:pPr>
        <w:rPr>
          <w:u w:val="single"/>
        </w:rPr>
      </w:pPr>
    </w:p>
    <w:p w14:paraId="5101E4EB" w14:textId="77777777" w:rsidR="003163BB" w:rsidRDefault="003163BB" w:rsidP="003163BB">
      <w:pPr>
        <w:rPr>
          <w:u w:val="single"/>
        </w:rPr>
      </w:pPr>
    </w:p>
    <w:p w14:paraId="50B7EBBA" w14:textId="77777777" w:rsidR="003163BB" w:rsidRDefault="003163BB" w:rsidP="003163BB">
      <w:pPr>
        <w:rPr>
          <w:u w:val="single"/>
        </w:rPr>
      </w:pPr>
    </w:p>
    <w:p w14:paraId="3ADB2F0A" w14:textId="77777777" w:rsidR="003163BB" w:rsidRDefault="003163BB" w:rsidP="003163BB">
      <w:pPr>
        <w:rPr>
          <w:u w:val="single"/>
        </w:rPr>
      </w:pPr>
    </w:p>
    <w:p w14:paraId="05A85EC4" w14:textId="77777777" w:rsidR="003163BB" w:rsidRDefault="003163BB" w:rsidP="003163BB">
      <w:pPr>
        <w:rPr>
          <w:u w:val="single"/>
        </w:rPr>
      </w:pPr>
    </w:p>
    <w:p w14:paraId="2748274C" w14:textId="77777777" w:rsidR="003163BB" w:rsidRDefault="003163BB" w:rsidP="003163BB">
      <w:pPr>
        <w:rPr>
          <w:u w:val="single"/>
        </w:rPr>
      </w:pPr>
    </w:p>
    <w:p w14:paraId="16185AE4" w14:textId="77777777" w:rsidR="003163BB" w:rsidRDefault="003163BB" w:rsidP="003163BB">
      <w:pPr>
        <w:rPr>
          <w:u w:val="single"/>
        </w:rPr>
      </w:pPr>
    </w:p>
    <w:p w14:paraId="3F638CDC" w14:textId="3EADF70C" w:rsidR="003163BB" w:rsidRDefault="003163BB" w:rsidP="003163BB">
      <w:pPr>
        <w:spacing w:line="480" w:lineRule="auto"/>
        <w:rPr>
          <w:b/>
        </w:rPr>
      </w:pPr>
      <w:r>
        <w:tab/>
        <w:t xml:space="preserve">We will amplify all microsatellite loci (Table 1) for our selected DNA samples in 3 individual 96-well plates (one plate for each multiplex; Table 2) using polymerase chain reaction at the parameters listed in the </w:t>
      </w:r>
      <w:r w:rsidRPr="00276FA2">
        <w:rPr>
          <w:i/>
        </w:rPr>
        <w:t>DNA Isolation and Microsatellite Multiplexes</w:t>
      </w:r>
      <w:r>
        <w:t xml:space="preserve"> section above. We will include one positive control and one negative control along with our 94 template DNA extracts for each multiplex. We will select one 8-well row, including the positive and negative controls, to image on a 2% agarose gel for each plate to check for contamination. PCR products will be diluted 1:10 with ddH</w:t>
      </w:r>
      <w:r>
        <w:rPr>
          <w:vertAlign w:val="subscript"/>
        </w:rPr>
        <w:t>2</w:t>
      </w:r>
      <w:r>
        <w:t xml:space="preserve">O to prevent over-fluorescence in fragment analysis. Diluted products will be sent in 2 uL aliquots for analysis on an </w:t>
      </w:r>
      <w:ins w:id="236" w:author="Gunn, Joseph (MU-Student)" w:date="2017-04-07T11:21:00Z">
        <w:r>
          <w:t>ABI 3730xl DNA analyzer (Thermo Fisher Scientific, Waltham, MA)</w:t>
        </w:r>
      </w:ins>
      <w:r>
        <w:t xml:space="preserve"> at the University of Missouri DNA Core Facility. We will visualize fluorescence of microsatellite alleles using GeneMarker v. 1.97 (Kellander et al. 2002). To enumerate and identify alleles consistently across multiplexes and across all loci, we will score alleles automatically using Panel Editor in GeneMarker. Potential peaks that register below 200 fluorescence units will be considered erroneous and not included in downstream analyses.</w:t>
      </w:r>
      <w:r w:rsidR="00974B92">
        <w:t xml:space="preserve"> (</w:t>
      </w:r>
      <w:r w:rsidR="00974B92" w:rsidRPr="00EE6332">
        <w:rPr>
          <w:b/>
        </w:rPr>
        <w:t>UNFINISHED</w:t>
      </w:r>
      <w:r w:rsidR="00974B92">
        <w:t>)</w:t>
      </w:r>
    </w:p>
    <w:p w14:paraId="691F97F4" w14:textId="4CF61BE8" w:rsidR="003163BB" w:rsidRDefault="003163BB" w:rsidP="003163BB">
      <w:pPr>
        <w:spacing w:line="480" w:lineRule="auto"/>
      </w:pPr>
      <w:r>
        <w:rPr>
          <w:b/>
        </w:rPr>
        <w:tab/>
      </w:r>
      <w:r>
        <w:rPr>
          <w:i/>
        </w:rPr>
        <w:t>Genomic Analyse</w:t>
      </w:r>
      <w:r w:rsidRPr="00C924E2">
        <w:rPr>
          <w:i/>
        </w:rPr>
        <w:t>s</w:t>
      </w:r>
      <w:r>
        <w:t xml:space="preserve"> – We will estimate genomic divergence among pure </w:t>
      </w:r>
      <w:r w:rsidRPr="00E93D3B">
        <w:rPr>
          <w:i/>
        </w:rPr>
        <w:t>M. d. velox</w:t>
      </w:r>
      <w:r>
        <w:t xml:space="preserve"> and non-native conspecifics (</w:t>
      </w:r>
      <w:r w:rsidRPr="00E93D3B">
        <w:rPr>
          <w:i/>
        </w:rPr>
        <w:t>M. d. dolomieu</w:t>
      </w:r>
      <w:r>
        <w:t>) and congeners (</w:t>
      </w:r>
      <w:r w:rsidRPr="00E93D3B">
        <w:rPr>
          <w:i/>
        </w:rPr>
        <w:t>M. punctulatus</w:t>
      </w:r>
      <w:r>
        <w:t xml:space="preserve"> and </w:t>
      </w:r>
      <w:r w:rsidRPr="00E93D3B">
        <w:rPr>
          <w:i/>
        </w:rPr>
        <w:t>M. salmoides</w:t>
      </w:r>
      <w:r>
        <w:t>) using single nucleotide polymorphisms (SNPs). With next-generation sequencing (NGS) technologies and the increased availability of methods that apply N</w:t>
      </w:r>
      <w:r w:rsidR="00BC41A3">
        <w:t>GS</w:t>
      </w:r>
      <w:r>
        <w:t xml:space="preserve"> to genotyping non-model organisms (Davey et al. 2011; Elshire et al. 2011), we will be able to more precisely determine levels of Smallmouth Diversity in the Interior Highlands. </w:t>
      </w:r>
    </w:p>
    <w:p w14:paraId="7C156924" w14:textId="77777777" w:rsidR="003163BB" w:rsidRPr="00513144" w:rsidRDefault="003163BB" w:rsidP="003163BB">
      <w:pPr>
        <w:spacing w:line="480" w:lineRule="auto"/>
      </w:pPr>
      <w:r>
        <w:tab/>
        <w:t xml:space="preserve">Specifically, we will Analysis of Molecular Variance (Weir and Cockerham 1984) and Bayesian methods within STRUCTURE (Pritchard et al. 2000) to detect differentiation among pure </w:t>
      </w:r>
      <w:r w:rsidRPr="00E93D3B">
        <w:rPr>
          <w:i/>
        </w:rPr>
        <w:t>M. d. velox, M. d. dolomieu</w:t>
      </w:r>
      <w:r>
        <w:t xml:space="preserve">, </w:t>
      </w:r>
      <w:r w:rsidRPr="00E93D3B">
        <w:rPr>
          <w:i/>
        </w:rPr>
        <w:t>M. punctulatus</w:t>
      </w:r>
      <w:r>
        <w:t xml:space="preserve">, and </w:t>
      </w:r>
      <w:r w:rsidRPr="00E93D3B">
        <w:rPr>
          <w:i/>
        </w:rPr>
        <w:t>M. salmoides</w:t>
      </w:r>
      <w:r>
        <w:t xml:space="preserve">. Usjng SNPs from putative pure </w:t>
      </w:r>
      <w:r w:rsidRPr="00AF1FA4">
        <w:rPr>
          <w:i/>
        </w:rPr>
        <w:t>M. d. velox</w:t>
      </w:r>
      <w:r>
        <w:t xml:space="preserve"> as a reference genotype, we will also be able to ascertain genomic proportions from </w:t>
      </w:r>
      <w:r w:rsidRPr="00AF1FA4">
        <w:rPr>
          <w:i/>
        </w:rPr>
        <w:t>M. d. velox</w:t>
      </w:r>
      <w:r>
        <w:t xml:space="preserve"> and non-native conspecifics and congeners within hybrids. These analyses will allow us to determine levels of genetic introgression through hybridization in the Interior Highlands and will enable us to pinpoint potential broodstock for stocking </w:t>
      </w:r>
      <w:r w:rsidRPr="00AF1FA4">
        <w:rPr>
          <w:i/>
        </w:rPr>
        <w:t>M. d. velox</w:t>
      </w:r>
      <w:r>
        <w:t xml:space="preserve">. </w:t>
      </w:r>
    </w:p>
    <w:p w14:paraId="5C6F93CC" w14:textId="77777777" w:rsidR="003163BB" w:rsidRDefault="003163BB" w:rsidP="003163BB">
      <w:pPr>
        <w:rPr>
          <w:u w:val="single"/>
        </w:rPr>
      </w:pPr>
    </w:p>
    <w:p w14:paraId="3F85CD8E" w14:textId="77777777" w:rsidR="003163BB" w:rsidRPr="00122C15" w:rsidRDefault="003163BB" w:rsidP="003163BB">
      <w:pPr>
        <w:rPr>
          <w:u w:val="single"/>
        </w:rPr>
      </w:pPr>
    </w:p>
    <w:p w14:paraId="0B2B8F44" w14:textId="77777777" w:rsidR="003163BB" w:rsidRPr="00575AC2" w:rsidRDefault="003163BB" w:rsidP="003163BB">
      <w:pPr>
        <w:pStyle w:val="ListParagraph"/>
        <w:numPr>
          <w:ilvl w:val="0"/>
          <w:numId w:val="4"/>
        </w:numPr>
        <w:tabs>
          <w:tab w:val="left" w:pos="7470"/>
        </w:tabs>
        <w:ind w:left="360" w:hanging="360"/>
        <w:rPr>
          <w:u w:val="single"/>
        </w:rPr>
      </w:pPr>
      <w:r w:rsidRPr="00575AC2">
        <w:rPr>
          <w:u w:val="single"/>
        </w:rPr>
        <w:t>Literature Cited</w:t>
      </w:r>
    </w:p>
    <w:p w14:paraId="2123CC8B" w14:textId="77777777" w:rsidR="003163BB" w:rsidRDefault="003163BB" w:rsidP="003163BB">
      <w:pPr>
        <w:tabs>
          <w:tab w:val="left" w:pos="360"/>
          <w:tab w:val="left" w:pos="1080"/>
          <w:tab w:val="left" w:pos="7470"/>
        </w:tabs>
      </w:pPr>
    </w:p>
    <w:p w14:paraId="756AA3BE" w14:textId="77777777" w:rsidR="003163BB" w:rsidRDefault="003163BB" w:rsidP="003163BB">
      <w:pPr>
        <w:pStyle w:val="ListParagraph"/>
        <w:numPr>
          <w:ilvl w:val="0"/>
          <w:numId w:val="1"/>
        </w:numPr>
        <w:tabs>
          <w:tab w:val="left" w:pos="360"/>
          <w:tab w:val="left" w:pos="1080"/>
          <w:tab w:val="left" w:pos="7470"/>
        </w:tabs>
        <w:ind w:left="900" w:hanging="900"/>
      </w:pPr>
      <w:r>
        <w:t xml:space="preserve">Altukhov, Y.P. and E.A. Salmenkova. 1987. Stock transfer relative to natural organization, management, and conservation of fish populations. </w:t>
      </w:r>
      <w:r w:rsidRPr="00B6483A">
        <w:rPr>
          <w:i/>
        </w:rPr>
        <w:t>Population genetics and fishery management.</w:t>
      </w:r>
      <w:r>
        <w:t xml:space="preserve"> University of Washington Press, Seattle, WA: 333 – 344. </w:t>
      </w:r>
    </w:p>
    <w:p w14:paraId="1718B985" w14:textId="77777777" w:rsidR="003163BB" w:rsidRDefault="003163BB" w:rsidP="003163BB">
      <w:pPr>
        <w:pStyle w:val="ListParagraph"/>
        <w:tabs>
          <w:tab w:val="left" w:pos="360"/>
          <w:tab w:val="left" w:pos="1080"/>
          <w:tab w:val="left" w:pos="7470"/>
        </w:tabs>
        <w:ind w:left="900"/>
      </w:pPr>
    </w:p>
    <w:p w14:paraId="2A91E2C8" w14:textId="77777777" w:rsidR="003163BB" w:rsidRDefault="003163BB" w:rsidP="003163BB">
      <w:pPr>
        <w:pStyle w:val="ListParagraph"/>
        <w:numPr>
          <w:ilvl w:val="0"/>
          <w:numId w:val="1"/>
        </w:numPr>
        <w:tabs>
          <w:tab w:val="left" w:pos="360"/>
          <w:tab w:val="left" w:pos="1080"/>
          <w:tab w:val="left" w:pos="7470"/>
        </w:tabs>
        <w:ind w:left="900" w:hanging="900"/>
      </w:pPr>
      <w:r>
        <w:t xml:space="preserve">Avise, J.C., P.C. Pierce, M.J. Van Den Avyle, M.H. Smith, W.S. Nelson, and M.A. Asmussen. 1997. Cytonuclear introgressive swamping and species turnover of bass after an introduction. </w:t>
      </w:r>
      <w:r w:rsidRPr="006D7416">
        <w:rPr>
          <w:i/>
        </w:rPr>
        <w:t>Journal of Heredity</w:t>
      </w:r>
      <w:r>
        <w:t xml:space="preserve"> 88: 14 – 20. </w:t>
      </w:r>
    </w:p>
    <w:p w14:paraId="39B5E6BA" w14:textId="77777777" w:rsidR="003163BB" w:rsidRDefault="003163BB" w:rsidP="003163BB">
      <w:pPr>
        <w:tabs>
          <w:tab w:val="left" w:pos="360"/>
          <w:tab w:val="left" w:pos="1080"/>
          <w:tab w:val="left" w:pos="7470"/>
        </w:tabs>
      </w:pPr>
    </w:p>
    <w:p w14:paraId="12613FC5" w14:textId="77777777" w:rsidR="003163BB" w:rsidRDefault="003163BB" w:rsidP="003163BB">
      <w:pPr>
        <w:pStyle w:val="ListParagraph"/>
        <w:numPr>
          <w:ilvl w:val="0"/>
          <w:numId w:val="1"/>
        </w:numPr>
        <w:tabs>
          <w:tab w:val="left" w:pos="360"/>
          <w:tab w:val="left" w:pos="1080"/>
          <w:tab w:val="left" w:pos="7470"/>
        </w:tabs>
        <w:ind w:left="900" w:hanging="900"/>
      </w:pPr>
      <w:r>
        <w:t xml:space="preserve">Bailey, R.M. 1956. A revised list of the fishes of Iowa with keys for identification. Iowa fish and fishing. </w:t>
      </w:r>
      <w:r w:rsidRPr="00925E56">
        <w:rPr>
          <w:i/>
        </w:rPr>
        <w:t>Iowa State Conservation Commission</w:t>
      </w:r>
      <w:r>
        <w:t xml:space="preserve">, Des Moines, IA: 325 – 338. </w:t>
      </w:r>
    </w:p>
    <w:p w14:paraId="37D82602" w14:textId="77777777" w:rsidR="003163BB" w:rsidRDefault="003163BB" w:rsidP="003163BB">
      <w:pPr>
        <w:tabs>
          <w:tab w:val="left" w:pos="360"/>
          <w:tab w:val="left" w:pos="1080"/>
          <w:tab w:val="left" w:pos="7470"/>
        </w:tabs>
      </w:pPr>
    </w:p>
    <w:p w14:paraId="7A36F277" w14:textId="77777777" w:rsidR="003163BB" w:rsidRDefault="003163BB" w:rsidP="003163BB">
      <w:pPr>
        <w:pStyle w:val="ListParagraph"/>
        <w:numPr>
          <w:ilvl w:val="0"/>
          <w:numId w:val="1"/>
        </w:numPr>
        <w:tabs>
          <w:tab w:val="left" w:pos="360"/>
          <w:tab w:val="left" w:pos="1080"/>
          <w:tab w:val="left" w:pos="7470"/>
        </w:tabs>
        <w:ind w:left="900" w:hanging="900"/>
      </w:pPr>
      <w:r>
        <w:t xml:space="preserve">Bailey, R.M. and C.L. Hubbs. 1949. The black basses (Micropterus) of Florida, with description of a new species. </w:t>
      </w:r>
      <w:r w:rsidRPr="006B0FE7">
        <w:rPr>
          <w:i/>
        </w:rPr>
        <w:t>University of Michigan, Museum of Zoology, Occasional Papers</w:t>
      </w:r>
      <w:r>
        <w:t xml:space="preserve"> 516: 1 – 40. </w:t>
      </w:r>
    </w:p>
    <w:p w14:paraId="2900B3F8" w14:textId="77777777" w:rsidR="003163BB" w:rsidRDefault="003163BB" w:rsidP="003163BB">
      <w:pPr>
        <w:tabs>
          <w:tab w:val="left" w:pos="360"/>
          <w:tab w:val="left" w:pos="1080"/>
          <w:tab w:val="left" w:pos="7470"/>
        </w:tabs>
      </w:pPr>
    </w:p>
    <w:p w14:paraId="1B050AEF" w14:textId="77777777" w:rsidR="003163BB" w:rsidRDefault="003163BB" w:rsidP="003163BB">
      <w:pPr>
        <w:pStyle w:val="ListParagraph"/>
        <w:numPr>
          <w:ilvl w:val="0"/>
          <w:numId w:val="1"/>
        </w:numPr>
        <w:tabs>
          <w:tab w:val="left" w:pos="360"/>
          <w:tab w:val="left" w:pos="1080"/>
          <w:tab w:val="left" w:pos="7470"/>
        </w:tabs>
        <w:ind w:left="900" w:hanging="900"/>
      </w:pPr>
      <w:r>
        <w:t xml:space="preserve">Baker, W.H., C.E. Johnston, and G.W. Folkerts. 2008. The Alabama Bass, </w:t>
      </w:r>
      <w:r w:rsidRPr="00565664">
        <w:rPr>
          <w:i/>
        </w:rPr>
        <w:t>Micropterus henshalli</w:t>
      </w:r>
      <w:r>
        <w:t xml:space="preserve"> (Teleostei: Centrarchidae), from the Mobile River basin. </w:t>
      </w:r>
      <w:r w:rsidRPr="00067DA3">
        <w:rPr>
          <w:i/>
        </w:rPr>
        <w:t>Zootaxa</w:t>
      </w:r>
      <w:r>
        <w:t xml:space="preserve"> 1861: 57 – 67. </w:t>
      </w:r>
    </w:p>
    <w:p w14:paraId="2B81447F" w14:textId="77777777" w:rsidR="003163BB" w:rsidRDefault="003163BB" w:rsidP="003163BB">
      <w:pPr>
        <w:tabs>
          <w:tab w:val="left" w:pos="360"/>
          <w:tab w:val="left" w:pos="1080"/>
          <w:tab w:val="left" w:pos="7470"/>
        </w:tabs>
      </w:pPr>
    </w:p>
    <w:p w14:paraId="192D9587" w14:textId="77777777" w:rsidR="003163BB" w:rsidRDefault="003163BB" w:rsidP="003163BB">
      <w:pPr>
        <w:pStyle w:val="ListParagraph"/>
        <w:numPr>
          <w:ilvl w:val="0"/>
          <w:numId w:val="1"/>
        </w:numPr>
        <w:tabs>
          <w:tab w:val="left" w:pos="360"/>
          <w:tab w:val="left" w:pos="1080"/>
          <w:tab w:val="left" w:pos="7470"/>
        </w:tabs>
        <w:ind w:left="900" w:hanging="900"/>
      </w:pPr>
      <w:r>
        <w:t xml:space="preserve">Barwick, D.H., K.J. Oswald, J.M. Quattro, and R.D. Barwick. 2006. Redeye Bass (Micropterus coosae) and Alabama Spotted Bass (M. punctulatus henshalli) hybridization in Keowee Reservoir. </w:t>
      </w:r>
      <w:r w:rsidRPr="00B6483A">
        <w:rPr>
          <w:i/>
        </w:rPr>
        <w:t>Southern Naturalist</w:t>
      </w:r>
      <w:r>
        <w:t xml:space="preserve"> 5 (4): 661 – 668.</w:t>
      </w:r>
    </w:p>
    <w:p w14:paraId="04CE2A46" w14:textId="77777777" w:rsidR="003163BB" w:rsidRDefault="003163BB" w:rsidP="003163BB">
      <w:pPr>
        <w:tabs>
          <w:tab w:val="left" w:pos="360"/>
          <w:tab w:val="left" w:pos="1080"/>
          <w:tab w:val="left" w:pos="7470"/>
        </w:tabs>
      </w:pPr>
    </w:p>
    <w:p w14:paraId="743864D1" w14:textId="77777777" w:rsidR="003163BB" w:rsidRDefault="003163BB" w:rsidP="003163BB">
      <w:pPr>
        <w:pStyle w:val="ListParagraph"/>
        <w:numPr>
          <w:ilvl w:val="0"/>
          <w:numId w:val="1"/>
        </w:numPr>
        <w:tabs>
          <w:tab w:val="left" w:pos="360"/>
          <w:tab w:val="left" w:pos="1080"/>
          <w:tab w:val="left" w:pos="7470"/>
        </w:tabs>
        <w:ind w:left="900" w:hanging="900"/>
      </w:pPr>
      <w:r>
        <w:t xml:space="preserve">Bolnick, D.I. and T.J. Near. 2005. Tempo of hybrid inviability in centrarchid fishes (Teleostei: Centrarchidae). Evolution 59: 1754 – 1767. </w:t>
      </w:r>
    </w:p>
    <w:p w14:paraId="32809844" w14:textId="77777777" w:rsidR="003163BB" w:rsidRPr="00925E56" w:rsidRDefault="003163BB" w:rsidP="003163BB">
      <w:pPr>
        <w:tabs>
          <w:tab w:val="left" w:pos="360"/>
          <w:tab w:val="left" w:pos="1080"/>
          <w:tab w:val="left" w:pos="7470"/>
        </w:tabs>
        <w:rPr>
          <w:rFonts w:eastAsia="Times New Roman" w:cs="Arial"/>
          <w:color w:val="222222"/>
          <w:szCs w:val="20"/>
          <w:shd w:val="clear" w:color="auto" w:fill="FFFFFF"/>
        </w:rPr>
      </w:pPr>
    </w:p>
    <w:p w14:paraId="0A5E49BD" w14:textId="77777777" w:rsidR="003163BB" w:rsidRDefault="003163BB" w:rsidP="003163BB">
      <w:pPr>
        <w:pStyle w:val="ListParagraph"/>
        <w:numPr>
          <w:ilvl w:val="0"/>
          <w:numId w:val="1"/>
        </w:numPr>
        <w:tabs>
          <w:tab w:val="left" w:pos="360"/>
          <w:tab w:val="left" w:pos="1080"/>
          <w:tab w:val="left" w:pos="7470"/>
        </w:tabs>
        <w:ind w:left="900" w:hanging="900"/>
      </w:pPr>
      <w:r>
        <w:t xml:space="preserve">Borden, W.C. and R.A. Krebs. 2009. Phylogeography and postglacial dispersal of smallmouth bass (Micropterus dolomieu) into the Great Lakes. </w:t>
      </w:r>
      <w:r w:rsidRPr="00B6483A">
        <w:rPr>
          <w:i/>
        </w:rPr>
        <w:t>Canadian Journal of Fish and Aquatic Science</w:t>
      </w:r>
      <w:r>
        <w:t xml:space="preserve"> 66: 2142 – 2156.</w:t>
      </w:r>
    </w:p>
    <w:p w14:paraId="5E3F93C0" w14:textId="77777777" w:rsidR="003163BB" w:rsidRDefault="003163BB" w:rsidP="003163BB">
      <w:pPr>
        <w:tabs>
          <w:tab w:val="left" w:pos="360"/>
          <w:tab w:val="left" w:pos="1080"/>
          <w:tab w:val="left" w:pos="7470"/>
        </w:tabs>
      </w:pPr>
    </w:p>
    <w:p w14:paraId="48142084" w14:textId="77777777" w:rsidR="003163BB" w:rsidRDefault="003163BB" w:rsidP="003163BB">
      <w:pPr>
        <w:pStyle w:val="ListParagraph"/>
        <w:numPr>
          <w:ilvl w:val="0"/>
          <w:numId w:val="1"/>
        </w:numPr>
        <w:tabs>
          <w:tab w:val="left" w:pos="360"/>
          <w:tab w:val="left" w:pos="1080"/>
          <w:tab w:val="left" w:pos="7470"/>
        </w:tabs>
        <w:ind w:left="900" w:hanging="900"/>
      </w:pPr>
      <w:r>
        <w:t>Boxrucker, J., A.A. Echelle, and R.A. Van Den Bussche. 2004. Determining the degree of hybridization in the Smallmouth Bass population of Broken Bow Reservoir and the Mountain Fork River. Oklahoma Department of Wildlife Conservation, Final Report F-50-R, Project 19, Oklahoma City, Oklahoma.</w:t>
      </w:r>
    </w:p>
    <w:p w14:paraId="473033C8" w14:textId="77777777" w:rsidR="003163BB" w:rsidRDefault="003163BB" w:rsidP="003163BB">
      <w:pPr>
        <w:tabs>
          <w:tab w:val="left" w:pos="360"/>
          <w:tab w:val="left" w:pos="1080"/>
          <w:tab w:val="left" w:pos="7470"/>
        </w:tabs>
      </w:pPr>
    </w:p>
    <w:p w14:paraId="1F3F529B" w14:textId="77777777" w:rsidR="003163BB" w:rsidRDefault="003163BB" w:rsidP="003163BB">
      <w:pPr>
        <w:pStyle w:val="ListParagraph"/>
        <w:numPr>
          <w:ilvl w:val="0"/>
          <w:numId w:val="1"/>
        </w:numPr>
        <w:tabs>
          <w:tab w:val="left" w:pos="360"/>
          <w:tab w:val="left" w:pos="1080"/>
          <w:tab w:val="left" w:pos="7470"/>
        </w:tabs>
        <w:ind w:left="900" w:hanging="900"/>
      </w:pPr>
      <w:r>
        <w:t xml:space="preserve">Branson, B. and G. Moore. 1962. The lateralis components of the acoustic-lateralis system in the sunfish family Centrarchidae. </w:t>
      </w:r>
      <w:r w:rsidRPr="006D7416">
        <w:rPr>
          <w:i/>
        </w:rPr>
        <w:t>Copeia</w:t>
      </w:r>
      <w:r>
        <w:t xml:space="preserve"> 1962: 1 – 108. </w:t>
      </w:r>
    </w:p>
    <w:p w14:paraId="5B50BAB5" w14:textId="77777777" w:rsidR="003163BB" w:rsidRDefault="003163BB" w:rsidP="003163BB">
      <w:pPr>
        <w:tabs>
          <w:tab w:val="left" w:pos="360"/>
          <w:tab w:val="left" w:pos="1080"/>
          <w:tab w:val="left" w:pos="7470"/>
        </w:tabs>
      </w:pPr>
    </w:p>
    <w:p w14:paraId="431786A6" w14:textId="77777777" w:rsidR="003163BB" w:rsidRDefault="003163BB" w:rsidP="003163BB">
      <w:pPr>
        <w:pStyle w:val="ListParagraph"/>
        <w:numPr>
          <w:ilvl w:val="0"/>
          <w:numId w:val="1"/>
        </w:numPr>
        <w:tabs>
          <w:tab w:val="left" w:pos="360"/>
          <w:tab w:val="left" w:pos="1080"/>
          <w:tab w:val="left" w:pos="7470"/>
        </w:tabs>
        <w:ind w:left="900" w:hanging="900"/>
      </w:pPr>
      <w:r>
        <w:t xml:space="preserve">Brewer, S.K. 2013b. Groundwater influences on the distribution and abundance of riverine Smallmouth Bass, Micropterus dolomieu, in pasture landscapes of the Midwestern USA. </w:t>
      </w:r>
      <w:r w:rsidRPr="00F2783D">
        <w:rPr>
          <w:i/>
        </w:rPr>
        <w:t>River Research and Applications</w:t>
      </w:r>
      <w:r>
        <w:t xml:space="preserve"> 29: 269 – 278. </w:t>
      </w:r>
    </w:p>
    <w:p w14:paraId="7895606C" w14:textId="77777777" w:rsidR="003163BB" w:rsidRDefault="003163BB" w:rsidP="003163BB">
      <w:pPr>
        <w:pStyle w:val="ListParagraph"/>
        <w:tabs>
          <w:tab w:val="left" w:pos="360"/>
          <w:tab w:val="left" w:pos="1080"/>
          <w:tab w:val="left" w:pos="7470"/>
        </w:tabs>
        <w:ind w:left="900"/>
      </w:pPr>
    </w:p>
    <w:p w14:paraId="15A11270" w14:textId="77777777" w:rsidR="003163BB" w:rsidRDefault="003163BB" w:rsidP="003163BB">
      <w:pPr>
        <w:pStyle w:val="ListParagraph"/>
        <w:numPr>
          <w:ilvl w:val="0"/>
          <w:numId w:val="1"/>
        </w:numPr>
        <w:tabs>
          <w:tab w:val="left" w:pos="360"/>
          <w:tab w:val="left" w:pos="1080"/>
          <w:tab w:val="left" w:pos="7470"/>
        </w:tabs>
        <w:ind w:left="900" w:hanging="900"/>
      </w:pPr>
      <w:r>
        <w:t xml:space="preserve">Brewer, S.K. and D.J. Orth. 2014. Smallmouth Bass </w:t>
      </w:r>
      <w:r w:rsidRPr="00252F35">
        <w:rPr>
          <w:i/>
        </w:rPr>
        <w:t>Micropterus dolomieu</w:t>
      </w:r>
      <w:r>
        <w:t xml:space="preserve"> Lacepede, 1802. </w:t>
      </w:r>
      <w:r w:rsidRPr="00B6483A">
        <w:rPr>
          <w:i/>
        </w:rPr>
        <w:t>American Fisheries Society Symposium</w:t>
      </w:r>
      <w:r>
        <w:t xml:space="preserve"> 82: 0000 – 0000. </w:t>
      </w:r>
    </w:p>
    <w:p w14:paraId="5F4D0842" w14:textId="77777777" w:rsidR="003163BB" w:rsidRDefault="003163BB" w:rsidP="003163BB">
      <w:pPr>
        <w:tabs>
          <w:tab w:val="left" w:pos="360"/>
          <w:tab w:val="left" w:pos="1080"/>
          <w:tab w:val="left" w:pos="7470"/>
        </w:tabs>
      </w:pPr>
    </w:p>
    <w:p w14:paraId="2942C74F" w14:textId="77777777" w:rsidR="003163BB" w:rsidRDefault="003163BB" w:rsidP="003163BB">
      <w:pPr>
        <w:pStyle w:val="ListParagraph"/>
        <w:numPr>
          <w:ilvl w:val="0"/>
          <w:numId w:val="1"/>
        </w:numPr>
        <w:tabs>
          <w:tab w:val="left" w:pos="360"/>
          <w:tab w:val="left" w:pos="1080"/>
          <w:tab w:val="left" w:pos="7470"/>
        </w:tabs>
        <w:ind w:left="900" w:hanging="900"/>
      </w:pPr>
      <w:r>
        <w:t xml:space="preserve">Brewer, S.K. and J.M. Long. 2015. Biology and Ecology of Neosho Smallmouth Bass and the Genetically Distinct Ouachita Lineage. </w:t>
      </w:r>
      <w:r w:rsidRPr="00B6483A">
        <w:rPr>
          <w:i/>
        </w:rPr>
        <w:t>American Fisheries Society Symposium</w:t>
      </w:r>
      <w:r>
        <w:t xml:space="preserve"> 82: 281 – 295. </w:t>
      </w:r>
    </w:p>
    <w:p w14:paraId="01E4FACB" w14:textId="77777777" w:rsidR="003163BB" w:rsidRDefault="003163BB" w:rsidP="003163BB">
      <w:pPr>
        <w:tabs>
          <w:tab w:val="left" w:pos="360"/>
          <w:tab w:val="left" w:pos="1080"/>
          <w:tab w:val="left" w:pos="7470"/>
        </w:tabs>
      </w:pPr>
    </w:p>
    <w:p w14:paraId="4875F019" w14:textId="77777777" w:rsidR="003163BB" w:rsidRDefault="003163BB" w:rsidP="003163BB">
      <w:pPr>
        <w:pStyle w:val="ListParagraph"/>
        <w:numPr>
          <w:ilvl w:val="0"/>
          <w:numId w:val="1"/>
        </w:numPr>
        <w:tabs>
          <w:tab w:val="left" w:pos="360"/>
          <w:tab w:val="left" w:pos="1080"/>
          <w:tab w:val="left" w:pos="7470"/>
        </w:tabs>
        <w:ind w:left="900" w:hanging="900"/>
      </w:pPr>
      <w:r>
        <w:t>Brown, E.H., G.W. Eck, N.R. Foster, R.M. Horrall, and C.E. Coberly. 1981. Historical evidence for discrete stocks of lake trout (</w:t>
      </w:r>
      <w:r w:rsidRPr="00A745F6">
        <w:rPr>
          <w:i/>
        </w:rPr>
        <w:t>Salvelinus namaycush</w:t>
      </w:r>
      <w:r>
        <w:t xml:space="preserve">) in Lake Michigan. </w:t>
      </w:r>
      <w:r w:rsidRPr="00A745F6">
        <w:rPr>
          <w:i/>
        </w:rPr>
        <w:t>Canadian Journal of Fisheries and Aquatic Sciences</w:t>
      </w:r>
      <w:r>
        <w:t xml:space="preserve"> 38: 1747 – 1758.</w:t>
      </w:r>
    </w:p>
    <w:p w14:paraId="6F88CB52" w14:textId="77777777" w:rsidR="003163BB" w:rsidRDefault="003163BB" w:rsidP="003163BB">
      <w:pPr>
        <w:tabs>
          <w:tab w:val="left" w:pos="360"/>
          <w:tab w:val="left" w:pos="1080"/>
          <w:tab w:val="left" w:pos="7470"/>
        </w:tabs>
      </w:pPr>
    </w:p>
    <w:p w14:paraId="6DECEA45" w14:textId="77777777" w:rsidR="003163BB" w:rsidRDefault="003163BB" w:rsidP="003163BB">
      <w:pPr>
        <w:pStyle w:val="ListParagraph"/>
        <w:numPr>
          <w:ilvl w:val="0"/>
          <w:numId w:val="1"/>
        </w:numPr>
        <w:tabs>
          <w:tab w:val="left" w:pos="360"/>
          <w:tab w:val="left" w:pos="1080"/>
          <w:tab w:val="left" w:pos="7470"/>
        </w:tabs>
        <w:ind w:left="900" w:hanging="900"/>
      </w:pPr>
      <w:r>
        <w:t xml:space="preserve">Carey, M.P., B.L. Sanderson, T.A. Friesen, K.A. Barnas, and J.D. Olden. 2011. Smallmouth bass in the Pacific Northwest: a threat to native species; a benefit for anglers. </w:t>
      </w:r>
      <w:r w:rsidRPr="00B6483A">
        <w:rPr>
          <w:i/>
        </w:rPr>
        <w:t>Reviews in Fisheries Science</w:t>
      </w:r>
      <w:r>
        <w:t xml:space="preserve"> 19 (3): 305 – 315. </w:t>
      </w:r>
    </w:p>
    <w:p w14:paraId="34E43F0B" w14:textId="77777777" w:rsidR="003163BB" w:rsidRDefault="003163BB" w:rsidP="003163BB">
      <w:pPr>
        <w:tabs>
          <w:tab w:val="left" w:pos="360"/>
          <w:tab w:val="left" w:pos="1080"/>
          <w:tab w:val="left" w:pos="7470"/>
        </w:tabs>
      </w:pPr>
    </w:p>
    <w:p w14:paraId="33536B14" w14:textId="77777777" w:rsidR="003163BB" w:rsidRDefault="003163BB" w:rsidP="003163BB">
      <w:pPr>
        <w:pStyle w:val="ListParagraph"/>
        <w:numPr>
          <w:ilvl w:val="0"/>
          <w:numId w:val="1"/>
        </w:numPr>
        <w:tabs>
          <w:tab w:val="left" w:pos="360"/>
          <w:tab w:val="left" w:pos="1080"/>
          <w:tab w:val="left" w:pos="7470"/>
        </w:tabs>
        <w:ind w:left="900" w:hanging="900"/>
      </w:pPr>
      <w:r>
        <w:t xml:space="preserve">Childers, W.F. 1975. Bass genetics applied to culture and management. </w:t>
      </w:r>
      <w:r w:rsidRPr="00B6483A">
        <w:rPr>
          <w:i/>
        </w:rPr>
        <w:t>Black bass biology and management</w:t>
      </w:r>
      <w:r>
        <w:t>. Sport Fishing Institute, Washington, D.C.: 362 – 372.</w:t>
      </w:r>
    </w:p>
    <w:p w14:paraId="223FAF31" w14:textId="77777777" w:rsidR="003163BB" w:rsidRDefault="003163BB" w:rsidP="003163BB">
      <w:pPr>
        <w:tabs>
          <w:tab w:val="left" w:pos="360"/>
          <w:tab w:val="left" w:pos="1080"/>
          <w:tab w:val="left" w:pos="7470"/>
        </w:tabs>
      </w:pPr>
    </w:p>
    <w:p w14:paraId="0030A4E0" w14:textId="77777777" w:rsidR="003163BB" w:rsidRDefault="003163BB" w:rsidP="003163BB">
      <w:pPr>
        <w:pStyle w:val="ListParagraph"/>
        <w:numPr>
          <w:ilvl w:val="0"/>
          <w:numId w:val="1"/>
        </w:numPr>
        <w:tabs>
          <w:tab w:val="left" w:pos="360"/>
          <w:tab w:val="left" w:pos="1080"/>
          <w:tab w:val="left" w:pos="7470"/>
        </w:tabs>
        <w:ind w:left="900" w:hanging="900"/>
      </w:pPr>
      <w:r>
        <w:t>Colbourne, J.K., B.D. Neff, J.M. Wright, and M.R. Gross. 1996. DNA fingerprinting of bluegill sunfish (Lepomis macrochirus) using (GT)</w:t>
      </w:r>
      <w:r>
        <w:rPr>
          <w:i/>
          <w:vertAlign w:val="subscript"/>
        </w:rPr>
        <w:t xml:space="preserve">n </w:t>
      </w:r>
      <w:r>
        <w:t xml:space="preserve">microsatellites and its potential for assessment of mating success. </w:t>
      </w:r>
      <w:r w:rsidRPr="009C6638">
        <w:rPr>
          <w:i/>
        </w:rPr>
        <w:t>Canadian Journal of Fisheries and Aquatic Science</w:t>
      </w:r>
      <w:r>
        <w:t xml:space="preserve"> 53: 342 – 349. </w:t>
      </w:r>
    </w:p>
    <w:p w14:paraId="6531D015" w14:textId="77777777" w:rsidR="003163BB" w:rsidRDefault="003163BB" w:rsidP="003163BB">
      <w:pPr>
        <w:tabs>
          <w:tab w:val="left" w:pos="360"/>
          <w:tab w:val="left" w:pos="1080"/>
          <w:tab w:val="left" w:pos="7470"/>
        </w:tabs>
      </w:pPr>
    </w:p>
    <w:p w14:paraId="4308A400" w14:textId="77777777" w:rsidR="003163BB" w:rsidRDefault="003163BB" w:rsidP="003163BB">
      <w:pPr>
        <w:pStyle w:val="ListParagraph"/>
        <w:numPr>
          <w:ilvl w:val="0"/>
          <w:numId w:val="1"/>
        </w:numPr>
        <w:tabs>
          <w:tab w:val="left" w:pos="360"/>
          <w:tab w:val="left" w:pos="1080"/>
          <w:tab w:val="left" w:pos="7470"/>
        </w:tabs>
        <w:ind w:left="900" w:hanging="900"/>
      </w:pPr>
      <w:r>
        <w:t xml:space="preserve">Copeland, J.R. D.J. Orth, and G.C. Palmer. 1996. Smallmouth Bass management in the New River, Virginia: a case study of population trends with lessons learned. </w:t>
      </w:r>
      <w:r w:rsidRPr="00A13D0B">
        <w:rPr>
          <w:i/>
        </w:rPr>
        <w:t>Proceedings of the Annual Conference Southeastern Association of Fisheries and Wildlife Agencies</w:t>
      </w:r>
      <w:r>
        <w:t xml:space="preserve"> 60: 180 – 187. </w:t>
      </w:r>
    </w:p>
    <w:p w14:paraId="3D886B38" w14:textId="77777777" w:rsidR="003163BB" w:rsidRPr="00F75CA7" w:rsidRDefault="003163BB" w:rsidP="003163BB">
      <w:pPr>
        <w:tabs>
          <w:tab w:val="left" w:pos="360"/>
          <w:tab w:val="left" w:pos="1080"/>
          <w:tab w:val="left" w:pos="7470"/>
        </w:tabs>
        <w:rPr>
          <w:rFonts w:ascii="Times" w:hAnsi="Times"/>
          <w:sz w:val="18"/>
          <w:szCs w:val="18"/>
        </w:rPr>
      </w:pPr>
    </w:p>
    <w:p w14:paraId="3586074E" w14:textId="77777777" w:rsidR="003163BB" w:rsidRPr="00F75CA7" w:rsidRDefault="003163BB" w:rsidP="003163BB">
      <w:pPr>
        <w:pStyle w:val="ListParagraph"/>
        <w:numPr>
          <w:ilvl w:val="0"/>
          <w:numId w:val="1"/>
        </w:numPr>
        <w:tabs>
          <w:tab w:val="left" w:pos="360"/>
          <w:tab w:val="left" w:pos="1080"/>
          <w:tab w:val="left" w:pos="7470"/>
        </w:tabs>
        <w:ind w:left="900" w:hanging="900"/>
        <w:rPr>
          <w:sz w:val="40"/>
        </w:rPr>
      </w:pPr>
      <w:r w:rsidRPr="00F75CA7">
        <w:rPr>
          <w:szCs w:val="18"/>
        </w:rPr>
        <w:t>Darwin, C. 1859. On the orig</w:t>
      </w:r>
      <w:r>
        <w:rPr>
          <w:szCs w:val="18"/>
        </w:rPr>
        <w:t>i</w:t>
      </w:r>
      <w:r w:rsidRPr="00F75CA7">
        <w:rPr>
          <w:szCs w:val="18"/>
        </w:rPr>
        <w:t xml:space="preserve">n of species. Reprinted 1909–1914. </w:t>
      </w:r>
      <w:r>
        <w:rPr>
          <w:szCs w:val="18"/>
        </w:rPr>
        <w:t xml:space="preserve">Harvard University </w:t>
      </w:r>
      <w:r w:rsidRPr="00F75CA7">
        <w:rPr>
          <w:szCs w:val="18"/>
        </w:rPr>
        <w:t>Press, Cambridge, MA.</w:t>
      </w:r>
    </w:p>
    <w:p w14:paraId="71D30B82" w14:textId="77777777" w:rsidR="003163BB" w:rsidRPr="00F75CA7" w:rsidRDefault="003163BB" w:rsidP="003163BB">
      <w:pPr>
        <w:tabs>
          <w:tab w:val="left" w:pos="360"/>
          <w:tab w:val="left" w:pos="1080"/>
          <w:tab w:val="left" w:pos="7470"/>
        </w:tabs>
      </w:pPr>
    </w:p>
    <w:p w14:paraId="486D61B4" w14:textId="77777777" w:rsidR="003163BB" w:rsidRDefault="003163BB" w:rsidP="003163BB">
      <w:pPr>
        <w:pStyle w:val="ListParagraph"/>
        <w:numPr>
          <w:ilvl w:val="0"/>
          <w:numId w:val="1"/>
        </w:numPr>
        <w:tabs>
          <w:tab w:val="left" w:pos="360"/>
          <w:tab w:val="left" w:pos="1080"/>
          <w:tab w:val="left" w:pos="7470"/>
        </w:tabs>
        <w:ind w:left="900" w:hanging="900"/>
      </w:pPr>
      <w:r>
        <w:t xml:space="preserve">Daulwalter, D.C., and W.L. Fisher. 2007. Spawning chronology, net site selection and nest success of Smallmouth Bass during benign streamflow conditions. </w:t>
      </w:r>
      <w:r w:rsidRPr="00F2783D">
        <w:rPr>
          <w:i/>
        </w:rPr>
        <w:t>The American Midland Naturalist</w:t>
      </w:r>
      <w:r>
        <w:t xml:space="preserve"> 158: 60 – 78. </w:t>
      </w:r>
    </w:p>
    <w:p w14:paraId="274A0A63" w14:textId="77777777" w:rsidR="003163BB" w:rsidRDefault="003163BB" w:rsidP="003163BB">
      <w:pPr>
        <w:tabs>
          <w:tab w:val="left" w:pos="360"/>
          <w:tab w:val="left" w:pos="1080"/>
          <w:tab w:val="left" w:pos="7470"/>
        </w:tabs>
      </w:pPr>
    </w:p>
    <w:p w14:paraId="5E7D4331" w14:textId="77777777" w:rsidR="003163BB" w:rsidRDefault="003163BB" w:rsidP="003163BB">
      <w:pPr>
        <w:pStyle w:val="ListParagraph"/>
        <w:numPr>
          <w:ilvl w:val="0"/>
          <w:numId w:val="1"/>
        </w:numPr>
        <w:tabs>
          <w:tab w:val="left" w:pos="360"/>
          <w:tab w:val="left" w:pos="1080"/>
          <w:tab w:val="left" w:pos="7470"/>
        </w:tabs>
        <w:ind w:left="900" w:hanging="900"/>
      </w:pPr>
      <w:r>
        <w:t xml:space="preserve">Davey, J.W., P.A. Hohenlohe, P.D. Etter, J.Q. Boone, J.M. Catchen, and M.L. Blaxter. 2011. Genome-wide genetic marker discovery and genotyping using next-generation sequencing. </w:t>
      </w:r>
      <w:r w:rsidRPr="00FB7F94">
        <w:rPr>
          <w:i/>
        </w:rPr>
        <w:t>Nature Reviews, Genetics</w:t>
      </w:r>
      <w:r>
        <w:t xml:space="preserve"> 12: 499.</w:t>
      </w:r>
    </w:p>
    <w:p w14:paraId="068796BB" w14:textId="77777777" w:rsidR="003163BB" w:rsidRDefault="003163BB" w:rsidP="003163BB">
      <w:pPr>
        <w:tabs>
          <w:tab w:val="left" w:pos="360"/>
          <w:tab w:val="left" w:pos="1080"/>
          <w:tab w:val="left" w:pos="7470"/>
        </w:tabs>
      </w:pPr>
    </w:p>
    <w:p w14:paraId="1AAE34F0" w14:textId="77777777" w:rsidR="003163BB" w:rsidRDefault="003163BB" w:rsidP="003163BB">
      <w:pPr>
        <w:pStyle w:val="ListParagraph"/>
        <w:numPr>
          <w:ilvl w:val="0"/>
          <w:numId w:val="1"/>
        </w:numPr>
        <w:tabs>
          <w:tab w:val="left" w:pos="360"/>
          <w:tab w:val="left" w:pos="1080"/>
          <w:tab w:val="left" w:pos="7470"/>
        </w:tabs>
        <w:ind w:left="900" w:hanging="900"/>
      </w:pPr>
      <w:r>
        <w:t xml:space="preserve">Echelle, A.A. 1991. Conservation genetics and genic diversity in freshwater fishes of western North America. </w:t>
      </w:r>
      <w:r w:rsidRPr="00B6483A">
        <w:rPr>
          <w:i/>
        </w:rPr>
        <w:t>Battle against extinction: native fish management in the American west</w:t>
      </w:r>
      <w:r>
        <w:t>. The University of Arizona Press, Tuscon, AZ: 141 – 154.</w:t>
      </w:r>
    </w:p>
    <w:p w14:paraId="2831AD16" w14:textId="77777777" w:rsidR="003163BB" w:rsidRDefault="003163BB" w:rsidP="003163BB">
      <w:pPr>
        <w:tabs>
          <w:tab w:val="left" w:pos="360"/>
          <w:tab w:val="left" w:pos="1080"/>
          <w:tab w:val="left" w:pos="7470"/>
        </w:tabs>
      </w:pPr>
    </w:p>
    <w:p w14:paraId="14C9ECED" w14:textId="77777777" w:rsidR="003163BB" w:rsidRDefault="003163BB" w:rsidP="003163BB">
      <w:pPr>
        <w:pStyle w:val="ListParagraph"/>
        <w:numPr>
          <w:ilvl w:val="0"/>
          <w:numId w:val="1"/>
        </w:numPr>
        <w:tabs>
          <w:tab w:val="left" w:pos="360"/>
          <w:tab w:val="left" w:pos="1080"/>
          <w:tab w:val="left" w:pos="7470"/>
        </w:tabs>
        <w:ind w:left="900" w:hanging="900"/>
      </w:pPr>
      <w:r>
        <w:t>Edwards, R.J. 1979. A report of Guadalupe bass (</w:t>
      </w:r>
      <w:r w:rsidRPr="00252F35">
        <w:rPr>
          <w:i/>
        </w:rPr>
        <w:t>Micropterus treculi</w:t>
      </w:r>
      <w:r>
        <w:t>) x smallmouth bass (</w:t>
      </w:r>
      <w:r w:rsidRPr="00A81D24">
        <w:rPr>
          <w:i/>
        </w:rPr>
        <w:t>M. dolomieui</w:t>
      </w:r>
      <w:r>
        <w:t xml:space="preserve">) hybrids from two localities in the Guadalupe River, Texas. Texas Journal of Science 31: 231 – 238. </w:t>
      </w:r>
    </w:p>
    <w:p w14:paraId="219301F6" w14:textId="77777777" w:rsidR="003163BB" w:rsidRDefault="003163BB" w:rsidP="003163BB">
      <w:pPr>
        <w:tabs>
          <w:tab w:val="left" w:pos="360"/>
          <w:tab w:val="left" w:pos="1080"/>
          <w:tab w:val="left" w:pos="7470"/>
        </w:tabs>
      </w:pPr>
    </w:p>
    <w:p w14:paraId="1FBF073F" w14:textId="77777777" w:rsidR="003163BB" w:rsidRDefault="003163BB" w:rsidP="003163BB">
      <w:pPr>
        <w:pStyle w:val="ListParagraph"/>
        <w:numPr>
          <w:ilvl w:val="0"/>
          <w:numId w:val="1"/>
        </w:numPr>
        <w:tabs>
          <w:tab w:val="left" w:pos="360"/>
          <w:tab w:val="left" w:pos="1080"/>
          <w:tab w:val="left" w:pos="7470"/>
        </w:tabs>
        <w:ind w:left="900" w:hanging="900"/>
      </w:pPr>
      <w:r>
        <w:t xml:space="preserve">Elshire, R.J., J.C. Glaubitz, Q. Sun, J.A. Poland, K. Kawamoto, E.S. Buckler, and S.E. Mitchell. 2011. A robust, simple genotyping-by-sequencing (GBS) approach for high diversity species. </w:t>
      </w:r>
      <w:r w:rsidRPr="00FB7F94">
        <w:rPr>
          <w:i/>
        </w:rPr>
        <w:t>PloS one</w:t>
      </w:r>
      <w:r>
        <w:t xml:space="preserve"> 6(5): e19379.</w:t>
      </w:r>
    </w:p>
    <w:p w14:paraId="7E85BD4C" w14:textId="77777777" w:rsidR="003163BB" w:rsidRDefault="003163BB" w:rsidP="003163BB">
      <w:pPr>
        <w:tabs>
          <w:tab w:val="left" w:pos="360"/>
          <w:tab w:val="left" w:pos="1080"/>
          <w:tab w:val="left" w:pos="7470"/>
        </w:tabs>
      </w:pPr>
    </w:p>
    <w:p w14:paraId="6BBBFC66" w14:textId="77777777" w:rsidR="003163BB" w:rsidRDefault="003163BB" w:rsidP="003163BB">
      <w:pPr>
        <w:pStyle w:val="ListParagraph"/>
        <w:numPr>
          <w:ilvl w:val="0"/>
          <w:numId w:val="1"/>
        </w:numPr>
        <w:tabs>
          <w:tab w:val="left" w:pos="360"/>
          <w:tab w:val="left" w:pos="1080"/>
          <w:tab w:val="left" w:pos="7470"/>
        </w:tabs>
        <w:ind w:left="900" w:hanging="900"/>
      </w:pPr>
      <w:r>
        <w:t xml:space="preserve">Fajen, O. 1962. The influence of stream stability on homing behavior of two Smallmouth Bass populations. </w:t>
      </w:r>
      <w:r w:rsidRPr="005C31E1">
        <w:rPr>
          <w:i/>
        </w:rPr>
        <w:t>Transactions of the American Fisheries Society</w:t>
      </w:r>
      <w:r>
        <w:t xml:space="preserve"> 91: 346 – 349. </w:t>
      </w:r>
    </w:p>
    <w:p w14:paraId="25CED58F" w14:textId="77777777" w:rsidR="003163BB" w:rsidRDefault="003163BB" w:rsidP="003163BB">
      <w:pPr>
        <w:tabs>
          <w:tab w:val="left" w:pos="360"/>
          <w:tab w:val="left" w:pos="1080"/>
          <w:tab w:val="left" w:pos="7470"/>
        </w:tabs>
      </w:pPr>
    </w:p>
    <w:p w14:paraId="0AE39636" w14:textId="77777777" w:rsidR="003163BB" w:rsidRDefault="003163BB" w:rsidP="003163BB">
      <w:pPr>
        <w:pStyle w:val="ListParagraph"/>
        <w:numPr>
          <w:ilvl w:val="0"/>
          <w:numId w:val="1"/>
        </w:numPr>
        <w:tabs>
          <w:tab w:val="left" w:pos="360"/>
          <w:tab w:val="left" w:pos="1080"/>
          <w:tab w:val="left" w:pos="7470"/>
        </w:tabs>
        <w:ind w:left="900" w:hanging="900"/>
      </w:pPr>
      <w:r>
        <w:t xml:space="preserve">Goldberg, T.L., E.C. Grant, K.R. Inendino, T.W. Kassler, J.E. Claussen, and D.P. Philipp. 2005. Increased infectious disease susceptibility resulting from outbreeding depression. </w:t>
      </w:r>
      <w:r w:rsidRPr="00DD56C3">
        <w:rPr>
          <w:i/>
        </w:rPr>
        <w:t>Conservation Biology</w:t>
      </w:r>
      <w:r>
        <w:t xml:space="preserve"> 19 (2): 455 – 462.</w:t>
      </w:r>
    </w:p>
    <w:p w14:paraId="58063F20" w14:textId="77777777" w:rsidR="003163BB" w:rsidRDefault="003163BB" w:rsidP="003163BB">
      <w:pPr>
        <w:tabs>
          <w:tab w:val="left" w:pos="360"/>
          <w:tab w:val="left" w:pos="1080"/>
          <w:tab w:val="left" w:pos="7470"/>
        </w:tabs>
      </w:pPr>
    </w:p>
    <w:p w14:paraId="02B0A098" w14:textId="77777777" w:rsidR="003163BB" w:rsidRDefault="003163BB" w:rsidP="003163BB">
      <w:pPr>
        <w:pStyle w:val="ListParagraph"/>
        <w:numPr>
          <w:ilvl w:val="0"/>
          <w:numId w:val="1"/>
        </w:numPr>
        <w:tabs>
          <w:tab w:val="left" w:pos="360"/>
          <w:tab w:val="left" w:pos="1080"/>
          <w:tab w:val="left" w:pos="7470"/>
        </w:tabs>
        <w:ind w:left="900" w:hanging="900"/>
      </w:pPr>
      <w:r>
        <w:t xml:space="preserve">Guenther, C.B. and A. Spacie. 2006. Changes in fish assemblage structure upstream of impoundments within the upper Wabash River basin, Indiana. </w:t>
      </w:r>
      <w:r w:rsidRPr="00AF7233">
        <w:rPr>
          <w:i/>
        </w:rPr>
        <w:t xml:space="preserve">Transactions of the American Fisheries Society </w:t>
      </w:r>
      <w:r>
        <w:t xml:space="preserve">135: 570 – 583. </w:t>
      </w:r>
    </w:p>
    <w:p w14:paraId="4D0DA542" w14:textId="77777777" w:rsidR="003163BB" w:rsidRDefault="003163BB" w:rsidP="003163BB">
      <w:pPr>
        <w:tabs>
          <w:tab w:val="left" w:pos="360"/>
          <w:tab w:val="left" w:pos="1080"/>
          <w:tab w:val="left" w:pos="7470"/>
        </w:tabs>
      </w:pPr>
    </w:p>
    <w:p w14:paraId="1F89BE1B" w14:textId="77777777" w:rsidR="003163BB" w:rsidRDefault="003163BB" w:rsidP="003163BB">
      <w:pPr>
        <w:pStyle w:val="ListParagraph"/>
        <w:numPr>
          <w:ilvl w:val="0"/>
          <w:numId w:val="1"/>
        </w:numPr>
        <w:tabs>
          <w:tab w:val="left" w:pos="360"/>
          <w:tab w:val="left" w:pos="1080"/>
          <w:tab w:val="left" w:pos="7470"/>
        </w:tabs>
        <w:ind w:left="900" w:hanging="900"/>
      </w:pPr>
      <w:r>
        <w:t xml:space="preserve">Hallerman, E.M., editor. 2003. Population Genetics: Principles and Applications for Fisheries Scientists. </w:t>
      </w:r>
      <w:r w:rsidRPr="00AF7233">
        <w:rPr>
          <w:i/>
        </w:rPr>
        <w:t>American Fisheries Society</w:t>
      </w:r>
      <w:r>
        <w:t>, Bethesda, MD.</w:t>
      </w:r>
    </w:p>
    <w:p w14:paraId="024ED639" w14:textId="77777777" w:rsidR="003163BB" w:rsidRDefault="003163BB" w:rsidP="003163BB">
      <w:pPr>
        <w:tabs>
          <w:tab w:val="left" w:pos="360"/>
          <w:tab w:val="left" w:pos="1080"/>
          <w:tab w:val="left" w:pos="7470"/>
        </w:tabs>
      </w:pPr>
    </w:p>
    <w:p w14:paraId="257CF5F7" w14:textId="77777777" w:rsidR="003163BB" w:rsidRDefault="003163BB" w:rsidP="003163BB">
      <w:pPr>
        <w:pStyle w:val="ListParagraph"/>
        <w:numPr>
          <w:ilvl w:val="0"/>
          <w:numId w:val="1"/>
        </w:numPr>
        <w:tabs>
          <w:tab w:val="left" w:pos="360"/>
          <w:tab w:val="left" w:pos="1080"/>
          <w:tab w:val="left" w:pos="7470"/>
        </w:tabs>
        <w:ind w:left="900" w:hanging="900"/>
      </w:pPr>
      <w:r>
        <w:t>Henshall, J.A. 1881. Book of the black Bass. Comprising its complete scientific and life history together with a practical teatise on angling and fly fishing and a full description of tools, tackle, and implements. Cincinnati.</w:t>
      </w:r>
    </w:p>
    <w:p w14:paraId="45F4D37B" w14:textId="77777777" w:rsidR="003163BB" w:rsidRDefault="003163BB" w:rsidP="003163BB">
      <w:pPr>
        <w:pStyle w:val="ListParagraph"/>
        <w:tabs>
          <w:tab w:val="left" w:pos="360"/>
          <w:tab w:val="left" w:pos="1080"/>
          <w:tab w:val="left" w:pos="7470"/>
        </w:tabs>
        <w:ind w:left="900"/>
      </w:pPr>
    </w:p>
    <w:p w14:paraId="5C6202DA" w14:textId="77777777" w:rsidR="003163BB" w:rsidRDefault="003163BB" w:rsidP="003163BB">
      <w:pPr>
        <w:pStyle w:val="ListParagraph"/>
        <w:numPr>
          <w:ilvl w:val="0"/>
          <w:numId w:val="1"/>
        </w:numPr>
        <w:tabs>
          <w:tab w:val="left" w:pos="360"/>
          <w:tab w:val="left" w:pos="1080"/>
          <w:tab w:val="left" w:pos="7470"/>
        </w:tabs>
        <w:ind w:left="900" w:hanging="900"/>
      </w:pPr>
      <w:r>
        <w:t>Hoyt, R.D. 1973. The effect of stocking on the meristic complement of the Neosho Smallmouth Bass. Proceedings of the Annual Conference Southeastern Association of Game and Fish Commissioners 27: 643 – 652.</w:t>
      </w:r>
    </w:p>
    <w:p w14:paraId="371457FC" w14:textId="77777777" w:rsidR="003163BB" w:rsidRDefault="003163BB" w:rsidP="003163BB">
      <w:pPr>
        <w:pStyle w:val="ListParagraph"/>
        <w:tabs>
          <w:tab w:val="left" w:pos="360"/>
          <w:tab w:val="left" w:pos="1080"/>
          <w:tab w:val="left" w:pos="7470"/>
        </w:tabs>
        <w:ind w:left="900"/>
      </w:pPr>
    </w:p>
    <w:p w14:paraId="228042E1" w14:textId="77777777" w:rsidR="003163BB" w:rsidRDefault="003163BB" w:rsidP="003163BB">
      <w:pPr>
        <w:pStyle w:val="ListParagraph"/>
        <w:numPr>
          <w:ilvl w:val="0"/>
          <w:numId w:val="1"/>
        </w:numPr>
        <w:tabs>
          <w:tab w:val="left" w:pos="360"/>
          <w:tab w:val="left" w:pos="1080"/>
          <w:tab w:val="left" w:pos="7470"/>
        </w:tabs>
        <w:ind w:left="900" w:hanging="900"/>
      </w:pPr>
      <w:r>
        <w:t xml:space="preserve">Hubbs, C.L. 1940. Speciation of Fishes. </w:t>
      </w:r>
      <w:r w:rsidRPr="00F53868">
        <w:rPr>
          <w:i/>
        </w:rPr>
        <w:t>The American Naturalist</w:t>
      </w:r>
      <w:r>
        <w:t xml:space="preserve"> 74: 198 – 211.</w:t>
      </w:r>
    </w:p>
    <w:p w14:paraId="2D926D88" w14:textId="77777777" w:rsidR="003163BB" w:rsidRDefault="003163BB" w:rsidP="003163BB">
      <w:pPr>
        <w:tabs>
          <w:tab w:val="left" w:pos="360"/>
          <w:tab w:val="left" w:pos="1080"/>
          <w:tab w:val="left" w:pos="7470"/>
        </w:tabs>
      </w:pPr>
    </w:p>
    <w:p w14:paraId="6580D24C" w14:textId="77777777" w:rsidR="003163BB" w:rsidRDefault="003163BB" w:rsidP="003163BB">
      <w:pPr>
        <w:pStyle w:val="ListParagraph"/>
        <w:numPr>
          <w:ilvl w:val="0"/>
          <w:numId w:val="1"/>
        </w:numPr>
        <w:tabs>
          <w:tab w:val="left" w:pos="360"/>
          <w:tab w:val="left" w:pos="1080"/>
          <w:tab w:val="left" w:pos="7470"/>
        </w:tabs>
        <w:ind w:left="900" w:hanging="900"/>
      </w:pPr>
      <w:r>
        <w:t xml:space="preserve">Hubbs, C.L. and R.M. Bailey. 1940. A Revision of the Black Basses (Micropterus and Huro) with Descriptions of Four New Forms. </w:t>
      </w:r>
      <w:r w:rsidRPr="00B6483A">
        <w:rPr>
          <w:i/>
        </w:rPr>
        <w:t>University of Michigan, Museum of Zoology, Miscellaneous Publications</w:t>
      </w:r>
      <w:r>
        <w:t xml:space="preserve"> 48: 1 – 49. </w:t>
      </w:r>
    </w:p>
    <w:p w14:paraId="1A1089EC" w14:textId="77777777" w:rsidR="003163BB" w:rsidRDefault="003163BB" w:rsidP="003163BB">
      <w:pPr>
        <w:tabs>
          <w:tab w:val="left" w:pos="360"/>
          <w:tab w:val="left" w:pos="1080"/>
          <w:tab w:val="left" w:pos="7470"/>
        </w:tabs>
      </w:pPr>
    </w:p>
    <w:p w14:paraId="0787F42F" w14:textId="77777777" w:rsidR="003163BB" w:rsidRPr="007D540A" w:rsidRDefault="003163BB" w:rsidP="003163BB">
      <w:pPr>
        <w:pStyle w:val="ListParagraph"/>
        <w:numPr>
          <w:ilvl w:val="0"/>
          <w:numId w:val="1"/>
        </w:numPr>
        <w:tabs>
          <w:tab w:val="left" w:pos="360"/>
          <w:tab w:val="left" w:pos="1080"/>
          <w:tab w:val="left" w:pos="7470"/>
        </w:tabs>
        <w:ind w:left="900" w:hanging="900"/>
      </w:pPr>
      <w:r w:rsidRPr="007D540A">
        <w:t xml:space="preserve">Jordan, D.S. and B.W. Evermann. 1898. </w:t>
      </w:r>
      <w:hyperlink r:id="rId7" w:history="1">
        <w:r w:rsidRPr="007D540A">
          <w:rPr>
            <w:rFonts w:eastAsia="Times New Roman" w:cs="Arial"/>
            <w:shd w:val="clear" w:color="auto" w:fill="FFFFFF"/>
          </w:rPr>
          <w:t>The fishes of North and Middle America: a descriptive catalogue of the species of fish-like vertebrates found in the waters of North America, north of the Isthmus of Panama</w:t>
        </w:r>
      </w:hyperlink>
      <w:r w:rsidRPr="007D540A">
        <w:rPr>
          <w:rFonts w:eastAsia="Times New Roman" w:cs="Times New Roman"/>
        </w:rPr>
        <w:t>. Bulletin No. 47 of the United States National Museum, Smithsonian Institution. Washington, D.C.</w:t>
      </w:r>
    </w:p>
    <w:p w14:paraId="05AF7390" w14:textId="77777777" w:rsidR="003163BB" w:rsidRDefault="003163BB" w:rsidP="003163BB">
      <w:pPr>
        <w:tabs>
          <w:tab w:val="left" w:pos="360"/>
          <w:tab w:val="left" w:pos="1080"/>
          <w:tab w:val="left" w:pos="7470"/>
        </w:tabs>
      </w:pPr>
    </w:p>
    <w:p w14:paraId="36F10F8A" w14:textId="77777777" w:rsidR="003163BB" w:rsidRDefault="003163BB" w:rsidP="003163BB">
      <w:pPr>
        <w:pStyle w:val="ListParagraph"/>
        <w:numPr>
          <w:ilvl w:val="0"/>
          <w:numId w:val="1"/>
        </w:numPr>
        <w:tabs>
          <w:tab w:val="left" w:pos="360"/>
          <w:tab w:val="left" w:pos="7470"/>
        </w:tabs>
        <w:ind w:left="900" w:hanging="900"/>
      </w:pPr>
      <w:r>
        <w:t xml:space="preserve">Kassler, T.W., J.B. Koppelman, T.J. Near, C.B. Dillman, J.M. Levengood, D.L. Swofford, J.L. VanOrman, J.E. Claussen, and D.P. Philipp. 2002. Molecular and Morphological Analyses of the Black Basses: Implications for Taxonomy and Conservation. </w:t>
      </w:r>
      <w:r w:rsidRPr="00B6483A">
        <w:rPr>
          <w:i/>
        </w:rPr>
        <w:t>American Fisheries Society Symposium</w:t>
      </w:r>
      <w:r>
        <w:t xml:space="preserve"> 31: 291 – 322. </w:t>
      </w:r>
    </w:p>
    <w:p w14:paraId="58EDEBC3" w14:textId="77777777" w:rsidR="003163BB" w:rsidRDefault="003163BB" w:rsidP="003163BB">
      <w:pPr>
        <w:tabs>
          <w:tab w:val="left" w:pos="360"/>
          <w:tab w:val="left" w:pos="7470"/>
        </w:tabs>
      </w:pPr>
    </w:p>
    <w:p w14:paraId="3A7A6E62" w14:textId="77777777" w:rsidR="003163BB" w:rsidRDefault="003163BB" w:rsidP="003163BB">
      <w:pPr>
        <w:pStyle w:val="ListParagraph"/>
        <w:numPr>
          <w:ilvl w:val="0"/>
          <w:numId w:val="1"/>
        </w:numPr>
        <w:tabs>
          <w:tab w:val="left" w:pos="360"/>
          <w:tab w:val="left" w:pos="7470"/>
        </w:tabs>
        <w:ind w:left="900" w:hanging="900"/>
      </w:pPr>
      <w:r>
        <w:t>Kellander, M., M. Riley, and C.S. Liu. 2002. GeneMarker</w:t>
      </w:r>
      <w:r>
        <w:rPr>
          <w:rFonts w:ascii="Calibri" w:hAnsi="Calibri"/>
        </w:rPr>
        <w:t>®</w:t>
      </w:r>
      <w:r>
        <w:t xml:space="preserve"> Software for Multiplex Ligation-dependent Prope Amplification (MLPA</w:t>
      </w:r>
      <w:r>
        <w:rPr>
          <w:rFonts w:ascii="Calibri" w:hAnsi="Calibri"/>
        </w:rPr>
        <w:t>™</w:t>
      </w:r>
      <w:r>
        <w:t>). Application Note, SoftGenetics, LLC, 200 Innovation Blvd. Suite 241, State College, PA.</w:t>
      </w:r>
    </w:p>
    <w:p w14:paraId="05E97794" w14:textId="77777777" w:rsidR="003163BB" w:rsidRDefault="003163BB" w:rsidP="003163BB">
      <w:pPr>
        <w:tabs>
          <w:tab w:val="left" w:pos="360"/>
          <w:tab w:val="left" w:pos="7470"/>
        </w:tabs>
      </w:pPr>
    </w:p>
    <w:p w14:paraId="689D114D" w14:textId="77777777" w:rsidR="003163BB" w:rsidRDefault="003163BB" w:rsidP="003163BB">
      <w:pPr>
        <w:pStyle w:val="ListParagraph"/>
        <w:numPr>
          <w:ilvl w:val="0"/>
          <w:numId w:val="1"/>
        </w:numPr>
        <w:tabs>
          <w:tab w:val="left" w:pos="360"/>
          <w:tab w:val="left" w:pos="1080"/>
          <w:tab w:val="left" w:pos="7470"/>
        </w:tabs>
        <w:ind w:left="900" w:hanging="900"/>
      </w:pPr>
      <w:r>
        <w:t xml:space="preserve">Koppelman, J.B. 1994. Hybridization between Smallmouth Bass, Micropterus Dolomieu, and Spotted Bass, M. punctulatus, in the Missouri River System, Missouri. </w:t>
      </w:r>
      <w:r w:rsidRPr="00AF7233">
        <w:rPr>
          <w:i/>
        </w:rPr>
        <w:t>Copeia</w:t>
      </w:r>
      <w:r>
        <w:t xml:space="preserve">: 204 – 210. </w:t>
      </w:r>
    </w:p>
    <w:p w14:paraId="6CAD9B13" w14:textId="77777777" w:rsidR="003163BB" w:rsidRDefault="003163BB" w:rsidP="003163BB">
      <w:pPr>
        <w:tabs>
          <w:tab w:val="left" w:pos="360"/>
          <w:tab w:val="left" w:pos="1080"/>
          <w:tab w:val="left" w:pos="7470"/>
        </w:tabs>
      </w:pPr>
    </w:p>
    <w:p w14:paraId="5B231B84" w14:textId="77777777" w:rsidR="003163BB" w:rsidRDefault="003163BB" w:rsidP="003163BB">
      <w:pPr>
        <w:pStyle w:val="ListParagraph"/>
        <w:numPr>
          <w:ilvl w:val="0"/>
          <w:numId w:val="1"/>
        </w:numPr>
        <w:tabs>
          <w:tab w:val="left" w:pos="360"/>
          <w:tab w:val="left" w:pos="1080"/>
          <w:tab w:val="left" w:pos="7470"/>
        </w:tabs>
        <w:ind w:left="900" w:hanging="900"/>
      </w:pPr>
      <w:r>
        <w:t xml:space="preserve">Koppelman, J.B. 2015. Black Bass Hybrids: A Natural Phenomenon in an Unnatural World. </w:t>
      </w:r>
      <w:r w:rsidRPr="00F53868">
        <w:rPr>
          <w:i/>
        </w:rPr>
        <w:t>American Fisheries Society Symposium</w:t>
      </w:r>
      <w:r>
        <w:t xml:space="preserve"> 82: 467 – 479.</w:t>
      </w:r>
    </w:p>
    <w:p w14:paraId="6CE37B48" w14:textId="77777777" w:rsidR="003163BB" w:rsidRDefault="003163BB" w:rsidP="003163BB">
      <w:pPr>
        <w:tabs>
          <w:tab w:val="left" w:pos="360"/>
          <w:tab w:val="left" w:pos="1080"/>
          <w:tab w:val="left" w:pos="7470"/>
        </w:tabs>
      </w:pPr>
    </w:p>
    <w:p w14:paraId="6DFD5B4F" w14:textId="77777777" w:rsidR="003163BB" w:rsidRDefault="003163BB" w:rsidP="003163BB">
      <w:pPr>
        <w:pStyle w:val="ListParagraph"/>
        <w:numPr>
          <w:ilvl w:val="0"/>
          <w:numId w:val="1"/>
        </w:numPr>
        <w:tabs>
          <w:tab w:val="left" w:pos="360"/>
          <w:tab w:val="left" w:pos="1080"/>
          <w:tab w:val="left" w:pos="7470"/>
        </w:tabs>
        <w:ind w:left="900" w:hanging="900"/>
      </w:pPr>
      <w:r>
        <w:t xml:space="preserve">Langhurst, R.W., and D.L. Schoenike. 1990. Seasonal migration of Smallmouth Bass in the Embarrass and Wolf rivers, Wisconsin. </w:t>
      </w:r>
      <w:r w:rsidRPr="005C31E1">
        <w:rPr>
          <w:i/>
        </w:rPr>
        <w:t xml:space="preserve">North American Journal of Fisheries Management </w:t>
      </w:r>
      <w:r>
        <w:t>10: 224 – 227.</w:t>
      </w:r>
    </w:p>
    <w:p w14:paraId="2BA4E41B" w14:textId="77777777" w:rsidR="003163BB" w:rsidRDefault="003163BB" w:rsidP="003163BB">
      <w:pPr>
        <w:tabs>
          <w:tab w:val="left" w:pos="360"/>
          <w:tab w:val="left" w:pos="1080"/>
          <w:tab w:val="left" w:pos="7470"/>
        </w:tabs>
      </w:pPr>
    </w:p>
    <w:p w14:paraId="6FCFA3C4" w14:textId="77777777" w:rsidR="003163BB" w:rsidRDefault="003163BB" w:rsidP="003163BB">
      <w:pPr>
        <w:pStyle w:val="ListParagraph"/>
        <w:numPr>
          <w:ilvl w:val="0"/>
          <w:numId w:val="1"/>
        </w:numPr>
        <w:tabs>
          <w:tab w:val="left" w:pos="360"/>
          <w:tab w:val="left" w:pos="1080"/>
          <w:tab w:val="left" w:pos="7470"/>
        </w:tabs>
        <w:ind w:left="900" w:hanging="900"/>
      </w:pPr>
      <w:r>
        <w:t xml:space="preserve">Larimore, R.W. 1952. Home pools and homing behavior of smallmouth black bass in Jordan Creek. </w:t>
      </w:r>
      <w:r w:rsidRPr="00F53868">
        <w:rPr>
          <w:i/>
        </w:rPr>
        <w:t>Natural History Survey Division, Biological Notes</w:t>
      </w:r>
      <w:r>
        <w:t xml:space="preserve"> No. 28, Urbana, Illinois.</w:t>
      </w:r>
    </w:p>
    <w:p w14:paraId="0BCA8CBE" w14:textId="77777777" w:rsidR="003163BB" w:rsidRDefault="003163BB" w:rsidP="003163BB">
      <w:pPr>
        <w:tabs>
          <w:tab w:val="left" w:pos="360"/>
          <w:tab w:val="left" w:pos="1080"/>
          <w:tab w:val="left" w:pos="7470"/>
        </w:tabs>
      </w:pPr>
    </w:p>
    <w:p w14:paraId="74861648" w14:textId="77777777" w:rsidR="003163BB" w:rsidRDefault="003163BB" w:rsidP="003163BB">
      <w:pPr>
        <w:pStyle w:val="ListParagraph"/>
        <w:numPr>
          <w:ilvl w:val="0"/>
          <w:numId w:val="1"/>
        </w:numPr>
        <w:tabs>
          <w:tab w:val="left" w:pos="360"/>
          <w:tab w:val="left" w:pos="1080"/>
          <w:tab w:val="left" w:pos="7470"/>
        </w:tabs>
        <w:ind w:left="900" w:hanging="900"/>
      </w:pPr>
      <w:r>
        <w:t xml:space="preserve">Lee, D.S., C.R. Gilbert, C.H. Hocutt, R.E. Jenkins, D.E. McAllister, and J.R. Stauffer, Jr. 1980. Atlas of North American freshwater fishes. </w:t>
      </w:r>
      <w:r w:rsidRPr="00B6483A">
        <w:rPr>
          <w:i/>
        </w:rPr>
        <w:t>North Carolina State Museum of Natural History</w:t>
      </w:r>
      <w:r>
        <w:t xml:space="preserve">: Raleigh, NC. </w:t>
      </w:r>
    </w:p>
    <w:p w14:paraId="5711D060" w14:textId="77777777" w:rsidR="003163BB" w:rsidRDefault="003163BB" w:rsidP="003163BB">
      <w:pPr>
        <w:tabs>
          <w:tab w:val="left" w:pos="360"/>
          <w:tab w:val="left" w:pos="1080"/>
          <w:tab w:val="left" w:pos="7470"/>
        </w:tabs>
      </w:pPr>
    </w:p>
    <w:p w14:paraId="6173D567" w14:textId="77777777" w:rsidR="003163BB" w:rsidRDefault="003163BB" w:rsidP="003163BB">
      <w:pPr>
        <w:pStyle w:val="ListParagraph"/>
        <w:numPr>
          <w:ilvl w:val="0"/>
          <w:numId w:val="1"/>
        </w:numPr>
        <w:tabs>
          <w:tab w:val="left" w:pos="360"/>
          <w:tab w:val="left" w:pos="1080"/>
          <w:tab w:val="left" w:pos="7470"/>
        </w:tabs>
        <w:ind w:left="900" w:hanging="900"/>
      </w:pPr>
      <w:r>
        <w:t xml:space="preserve">Leitner, J.K., K.J. Oswald, M. Bangs, D. Rankin, and J.M. Quattro. 2015. Hybridization between native Bartram’s Bass and two introduced species in Savannah Drainage streams. </w:t>
      </w:r>
      <w:r w:rsidRPr="00AF7233">
        <w:t>Black Bass Diversity: Multidisciplinary Science for Conservation</w:t>
      </w:r>
      <w:r>
        <w:t xml:space="preserve">. </w:t>
      </w:r>
      <w:r w:rsidRPr="00AF7233">
        <w:rPr>
          <w:i/>
        </w:rPr>
        <w:t>American Fisheries Society</w:t>
      </w:r>
      <w:r>
        <w:t xml:space="preserve">, Symposium 82, Bethesda, MD. </w:t>
      </w:r>
    </w:p>
    <w:p w14:paraId="33CECB27" w14:textId="77777777" w:rsidR="003163BB" w:rsidRDefault="003163BB" w:rsidP="003163BB">
      <w:pPr>
        <w:tabs>
          <w:tab w:val="left" w:pos="360"/>
          <w:tab w:val="left" w:pos="1080"/>
          <w:tab w:val="left" w:pos="7470"/>
        </w:tabs>
      </w:pPr>
    </w:p>
    <w:p w14:paraId="1F545EE0" w14:textId="77777777" w:rsidR="003163BB" w:rsidRDefault="003163BB" w:rsidP="003163BB">
      <w:pPr>
        <w:pStyle w:val="ListParagraph"/>
        <w:numPr>
          <w:ilvl w:val="0"/>
          <w:numId w:val="1"/>
        </w:numPr>
        <w:tabs>
          <w:tab w:val="left" w:pos="360"/>
          <w:tab w:val="left" w:pos="1080"/>
          <w:tab w:val="left" w:pos="7470"/>
        </w:tabs>
        <w:ind w:left="900" w:hanging="900"/>
      </w:pPr>
      <w:r>
        <w:t xml:space="preserve">Littrell, B.M., D.J. Lutz-Carrillo, T.H. Bonner, and L.T. Fries. 2007. Status of an introgressed Guadalupe Bass population in a central Texas stream. </w:t>
      </w:r>
      <w:r w:rsidRPr="00B6483A">
        <w:rPr>
          <w:i/>
        </w:rPr>
        <w:t>North American Journal of Fisheries Management</w:t>
      </w:r>
      <w:r>
        <w:t xml:space="preserve"> 27 (3): 785 – 791. </w:t>
      </w:r>
    </w:p>
    <w:p w14:paraId="02C88AB3" w14:textId="77777777" w:rsidR="003163BB" w:rsidRDefault="003163BB" w:rsidP="003163BB">
      <w:pPr>
        <w:tabs>
          <w:tab w:val="left" w:pos="360"/>
          <w:tab w:val="left" w:pos="1080"/>
          <w:tab w:val="left" w:pos="7470"/>
        </w:tabs>
      </w:pPr>
    </w:p>
    <w:p w14:paraId="627DA7E7" w14:textId="77777777" w:rsidR="003163BB" w:rsidRDefault="003163BB" w:rsidP="003163BB">
      <w:pPr>
        <w:pStyle w:val="ListParagraph"/>
        <w:numPr>
          <w:ilvl w:val="0"/>
          <w:numId w:val="1"/>
        </w:numPr>
        <w:tabs>
          <w:tab w:val="left" w:pos="360"/>
          <w:tab w:val="left" w:pos="1080"/>
          <w:tab w:val="left" w:pos="7470"/>
        </w:tabs>
        <w:ind w:left="900" w:hanging="900"/>
      </w:pPr>
      <w:r>
        <w:t xml:space="preserve"> Livingstone, A.C., and C.F. Rabeni. 1991. Food-habitat relations of underyearling Smallmouth Bass in an Ozark stream. </w:t>
      </w:r>
      <w:r w:rsidRPr="00F2783D">
        <w:rPr>
          <w:i/>
        </w:rPr>
        <w:t>The first international Smallmouth Bass symposium</w:t>
      </w:r>
      <w:r>
        <w:t xml:space="preserve">. Mississippi Agricultural and Forestry Experiment Station, Mississippi State University, Mississippi State, MS: 76 – 83. </w:t>
      </w:r>
    </w:p>
    <w:p w14:paraId="099F2F93" w14:textId="77777777" w:rsidR="003163BB" w:rsidRDefault="003163BB" w:rsidP="003163BB">
      <w:pPr>
        <w:tabs>
          <w:tab w:val="left" w:pos="360"/>
          <w:tab w:val="left" w:pos="1080"/>
          <w:tab w:val="left" w:pos="7470"/>
        </w:tabs>
      </w:pPr>
    </w:p>
    <w:p w14:paraId="3AF0DF0A" w14:textId="77777777" w:rsidR="003163BB" w:rsidRDefault="003163BB" w:rsidP="003163BB">
      <w:pPr>
        <w:pStyle w:val="ListParagraph"/>
        <w:numPr>
          <w:ilvl w:val="0"/>
          <w:numId w:val="1"/>
        </w:numPr>
        <w:tabs>
          <w:tab w:val="left" w:pos="360"/>
          <w:tab w:val="left" w:pos="1080"/>
          <w:tab w:val="left" w:pos="7470"/>
        </w:tabs>
        <w:ind w:left="900" w:hanging="900"/>
      </w:pPr>
      <w:r>
        <w:t xml:space="preserve">Long, J.M., M.S. Allen, W.F. Porak, and C.D. Suski. 2015. A Historical Perspective of Black Bass Management in the United States. </w:t>
      </w:r>
      <w:r w:rsidRPr="00B6483A">
        <w:rPr>
          <w:i/>
        </w:rPr>
        <w:t>American Fisheries Society Symposium</w:t>
      </w:r>
      <w:r>
        <w:t xml:space="preserve"> 82: 99 – 122.</w:t>
      </w:r>
    </w:p>
    <w:p w14:paraId="45A944CB" w14:textId="77777777" w:rsidR="003163BB" w:rsidRPr="000B2CC2" w:rsidRDefault="003163BB" w:rsidP="003163BB">
      <w:pPr>
        <w:tabs>
          <w:tab w:val="left" w:pos="360"/>
          <w:tab w:val="left" w:pos="1080"/>
          <w:tab w:val="left" w:pos="7470"/>
        </w:tabs>
        <w:rPr>
          <w:szCs w:val="18"/>
        </w:rPr>
      </w:pPr>
    </w:p>
    <w:p w14:paraId="09C10880" w14:textId="77777777" w:rsidR="003163BB" w:rsidRDefault="003163BB" w:rsidP="003163BB">
      <w:pPr>
        <w:pStyle w:val="ListParagraph"/>
        <w:numPr>
          <w:ilvl w:val="0"/>
          <w:numId w:val="1"/>
        </w:numPr>
        <w:tabs>
          <w:tab w:val="left" w:pos="360"/>
          <w:tab w:val="left" w:pos="1080"/>
          <w:tab w:val="left" w:pos="7470"/>
        </w:tabs>
        <w:ind w:left="900" w:hanging="900"/>
      </w:pPr>
      <w:r w:rsidRPr="000B2CC2">
        <w:rPr>
          <w:szCs w:val="18"/>
        </w:rPr>
        <w:t>Longmire, J. L., M. Maltbie, and R. J. Baker. 1997. Use of ‘‘lysis buffer’’ in DNA isolation and i</w:t>
      </w:r>
      <w:r>
        <w:rPr>
          <w:szCs w:val="18"/>
        </w:rPr>
        <w:t>ts implications for museum col</w:t>
      </w:r>
      <w:r w:rsidRPr="000B2CC2">
        <w:rPr>
          <w:szCs w:val="18"/>
        </w:rPr>
        <w:t xml:space="preserve">lections. </w:t>
      </w:r>
      <w:r w:rsidRPr="000B2CC2">
        <w:rPr>
          <w:i/>
          <w:szCs w:val="18"/>
        </w:rPr>
        <w:t>Occasional Papers Museum</w:t>
      </w:r>
      <w:r>
        <w:rPr>
          <w:szCs w:val="18"/>
        </w:rPr>
        <w:t>, Texas Tech University</w:t>
      </w:r>
      <w:r w:rsidRPr="000B2CC2">
        <w:rPr>
          <w:szCs w:val="18"/>
        </w:rPr>
        <w:t xml:space="preserve"> 163:</w:t>
      </w:r>
      <w:r>
        <w:rPr>
          <w:szCs w:val="18"/>
        </w:rPr>
        <w:t xml:space="preserve"> </w:t>
      </w:r>
      <w:r w:rsidRPr="000B2CC2">
        <w:rPr>
          <w:szCs w:val="18"/>
        </w:rPr>
        <w:t>1–3.</w:t>
      </w:r>
    </w:p>
    <w:p w14:paraId="4D6FC76D" w14:textId="77777777" w:rsidR="003163BB" w:rsidRDefault="003163BB" w:rsidP="003163BB">
      <w:pPr>
        <w:tabs>
          <w:tab w:val="left" w:pos="360"/>
          <w:tab w:val="left" w:pos="1080"/>
          <w:tab w:val="left" w:pos="7470"/>
        </w:tabs>
      </w:pPr>
    </w:p>
    <w:p w14:paraId="544291E3" w14:textId="77777777" w:rsidR="003163BB" w:rsidRDefault="003163BB" w:rsidP="003163BB">
      <w:pPr>
        <w:pStyle w:val="ListParagraph"/>
        <w:numPr>
          <w:ilvl w:val="0"/>
          <w:numId w:val="1"/>
        </w:numPr>
        <w:tabs>
          <w:tab w:val="left" w:pos="360"/>
          <w:tab w:val="left" w:pos="1080"/>
          <w:tab w:val="left" w:pos="7470"/>
        </w:tabs>
        <w:ind w:left="900" w:hanging="900"/>
      </w:pPr>
      <w:r>
        <w:t xml:space="preserve">Lyons, J., P.D. Kanehl, and D.M. Day. 1996. Evaluation of a 356-mm minimum-length limit for Smallmouth Bass in Wisconsin streams. North American Jounral of Fisheries Management 16: 952 – 957. </w:t>
      </w:r>
    </w:p>
    <w:p w14:paraId="18E3A3E2" w14:textId="77777777" w:rsidR="003163BB" w:rsidRDefault="003163BB" w:rsidP="003163BB">
      <w:pPr>
        <w:tabs>
          <w:tab w:val="left" w:pos="360"/>
          <w:tab w:val="left" w:pos="1080"/>
          <w:tab w:val="left" w:pos="7470"/>
        </w:tabs>
      </w:pPr>
    </w:p>
    <w:p w14:paraId="7012D696" w14:textId="77777777" w:rsidR="003163BB" w:rsidRDefault="003163BB" w:rsidP="003163BB">
      <w:pPr>
        <w:pStyle w:val="ListParagraph"/>
        <w:numPr>
          <w:ilvl w:val="0"/>
          <w:numId w:val="1"/>
        </w:numPr>
        <w:tabs>
          <w:tab w:val="left" w:pos="360"/>
          <w:tab w:val="left" w:pos="1080"/>
          <w:tab w:val="left" w:pos="7470"/>
        </w:tabs>
        <w:ind w:left="900" w:hanging="900"/>
      </w:pPr>
      <w:r>
        <w:t xml:space="preserve">Mabee, P.M. 1993. Phylogenetic interpretation of ontogenetic change: sorting out the actual and arefactual in an empirical case study of centrarchid fishes. </w:t>
      </w:r>
      <w:r w:rsidRPr="000A3F2B">
        <w:rPr>
          <w:i/>
        </w:rPr>
        <w:t xml:space="preserve">Zoological Journal of the Linnean </w:t>
      </w:r>
      <w:r>
        <w:t xml:space="preserve">Society 107: 175 – 291. </w:t>
      </w:r>
    </w:p>
    <w:p w14:paraId="1DBF2F42" w14:textId="77777777" w:rsidR="003163BB" w:rsidRDefault="003163BB" w:rsidP="003163BB">
      <w:pPr>
        <w:tabs>
          <w:tab w:val="left" w:pos="360"/>
          <w:tab w:val="left" w:pos="1080"/>
          <w:tab w:val="left" w:pos="7470"/>
        </w:tabs>
      </w:pPr>
    </w:p>
    <w:p w14:paraId="4A84A6B5" w14:textId="77777777" w:rsidR="003163BB" w:rsidRDefault="003163BB" w:rsidP="003163BB">
      <w:pPr>
        <w:pStyle w:val="ListParagraph"/>
        <w:numPr>
          <w:ilvl w:val="0"/>
          <w:numId w:val="1"/>
        </w:numPr>
        <w:tabs>
          <w:tab w:val="left" w:pos="360"/>
          <w:tab w:val="left" w:pos="1080"/>
          <w:tab w:val="left" w:pos="7470"/>
        </w:tabs>
        <w:ind w:left="900" w:hanging="900"/>
      </w:pPr>
      <w:r>
        <w:t xml:space="preserve">MacCrimmon, H.R., and W.H. Robbins. 1975. Distribution of the black basses in North America. </w:t>
      </w:r>
      <w:r w:rsidRPr="0091757B">
        <w:rPr>
          <w:i/>
        </w:rPr>
        <w:t>Black bass: biology and management</w:t>
      </w:r>
      <w:r>
        <w:t xml:space="preserve">. Sport Fishing Institute, Washington, D.C: 56 – 66. </w:t>
      </w:r>
    </w:p>
    <w:p w14:paraId="5DFC3C47" w14:textId="77777777" w:rsidR="003163BB" w:rsidRDefault="003163BB" w:rsidP="003163BB">
      <w:pPr>
        <w:tabs>
          <w:tab w:val="left" w:pos="360"/>
          <w:tab w:val="left" w:pos="1080"/>
          <w:tab w:val="left" w:pos="7470"/>
        </w:tabs>
      </w:pPr>
    </w:p>
    <w:p w14:paraId="30A1576C" w14:textId="77777777" w:rsidR="003163BB" w:rsidRDefault="003163BB" w:rsidP="003163BB">
      <w:pPr>
        <w:pStyle w:val="ListParagraph"/>
        <w:numPr>
          <w:ilvl w:val="0"/>
          <w:numId w:val="1"/>
        </w:numPr>
        <w:tabs>
          <w:tab w:val="left" w:pos="360"/>
          <w:tab w:val="left" w:pos="1080"/>
          <w:tab w:val="left" w:pos="7470"/>
        </w:tabs>
        <w:ind w:left="900" w:hanging="900"/>
      </w:pPr>
      <w:r>
        <w:t xml:space="preserve">Marchetti, M.P., P.B. Moyle, and R. Levine. 2004. Invasive species profiling? Exploring the characteristics of non-native fishes across invasion stages in California. </w:t>
      </w:r>
      <w:r w:rsidRPr="00AF7233">
        <w:rPr>
          <w:i/>
        </w:rPr>
        <w:t xml:space="preserve">Freshwater Biology </w:t>
      </w:r>
      <w:r>
        <w:t>49 (5): 646 – 661.</w:t>
      </w:r>
    </w:p>
    <w:p w14:paraId="38A385BA" w14:textId="77777777" w:rsidR="003163BB" w:rsidRDefault="003163BB" w:rsidP="003163BB">
      <w:pPr>
        <w:tabs>
          <w:tab w:val="left" w:pos="360"/>
          <w:tab w:val="left" w:pos="1080"/>
          <w:tab w:val="left" w:pos="7470"/>
        </w:tabs>
      </w:pPr>
    </w:p>
    <w:p w14:paraId="744E12F3" w14:textId="77777777" w:rsidR="003163BB" w:rsidRDefault="003163BB" w:rsidP="003163BB">
      <w:pPr>
        <w:pStyle w:val="ListParagraph"/>
        <w:numPr>
          <w:ilvl w:val="0"/>
          <w:numId w:val="1"/>
        </w:numPr>
        <w:tabs>
          <w:tab w:val="left" w:pos="360"/>
          <w:tab w:val="left" w:pos="1080"/>
          <w:tab w:val="left" w:pos="7470"/>
        </w:tabs>
        <w:ind w:left="900" w:hanging="900"/>
      </w:pPr>
      <w:r>
        <w:t xml:space="preserve">Miller, R.J. 1975. Comparative behavior of centrarchid basses. </w:t>
      </w:r>
      <w:r w:rsidRPr="000A3F2B">
        <w:rPr>
          <w:i/>
        </w:rPr>
        <w:t>Black bass biology and management</w:t>
      </w:r>
      <w:r>
        <w:t xml:space="preserve">. Sport Fishing Institute, Washington, DC: 85 – 94. </w:t>
      </w:r>
    </w:p>
    <w:p w14:paraId="7239E112" w14:textId="77777777" w:rsidR="003163BB" w:rsidRDefault="003163BB" w:rsidP="003163BB">
      <w:pPr>
        <w:tabs>
          <w:tab w:val="left" w:pos="360"/>
          <w:tab w:val="left" w:pos="1080"/>
          <w:tab w:val="left" w:pos="7470"/>
        </w:tabs>
      </w:pPr>
    </w:p>
    <w:p w14:paraId="317C65DA" w14:textId="77777777" w:rsidR="003163BB" w:rsidRDefault="003163BB" w:rsidP="003163BB">
      <w:pPr>
        <w:pStyle w:val="ListParagraph"/>
        <w:numPr>
          <w:ilvl w:val="0"/>
          <w:numId w:val="1"/>
        </w:numPr>
        <w:tabs>
          <w:tab w:val="left" w:pos="360"/>
          <w:tab w:val="left" w:pos="1080"/>
          <w:tab w:val="left" w:pos="7470"/>
        </w:tabs>
        <w:ind w:left="900" w:hanging="900"/>
      </w:pPr>
      <w:r>
        <w:t xml:space="preserve">Morizot, D.C., S.W. Calhoun, L.L. Clepper, and M.E. Schmidt. 1991. Multispecies Hybridization among Native and Introduced Centrarchid Basses in Central Texas. </w:t>
      </w:r>
      <w:r w:rsidRPr="00B6483A">
        <w:rPr>
          <w:i/>
        </w:rPr>
        <w:t>Transactions of the American Fisheries Society</w:t>
      </w:r>
      <w:r>
        <w:t xml:space="preserve"> 120: 283 – 289. </w:t>
      </w:r>
    </w:p>
    <w:p w14:paraId="0C5C2ED8" w14:textId="77777777" w:rsidR="003163BB" w:rsidRDefault="003163BB" w:rsidP="003163BB">
      <w:pPr>
        <w:tabs>
          <w:tab w:val="left" w:pos="360"/>
          <w:tab w:val="left" w:pos="1080"/>
          <w:tab w:val="left" w:pos="7470"/>
        </w:tabs>
      </w:pPr>
    </w:p>
    <w:p w14:paraId="477DD55B" w14:textId="77777777" w:rsidR="003163BB" w:rsidRDefault="003163BB" w:rsidP="003163BB">
      <w:pPr>
        <w:pStyle w:val="ListParagraph"/>
        <w:numPr>
          <w:ilvl w:val="0"/>
          <w:numId w:val="1"/>
        </w:numPr>
        <w:tabs>
          <w:tab w:val="left" w:pos="360"/>
          <w:tab w:val="left" w:pos="1080"/>
          <w:tab w:val="left" w:pos="7470"/>
        </w:tabs>
        <w:ind w:left="900" w:hanging="900"/>
      </w:pPr>
      <w:r>
        <w:t xml:space="preserve">Moyle, P.B., H.W. Li, and B.A. Barton. 1986. The Frankenstein effect: impact of introduced fishes on native fishes in North America. Fish culture in fisheries management. </w:t>
      </w:r>
      <w:r w:rsidRPr="00B6483A">
        <w:rPr>
          <w:i/>
        </w:rPr>
        <w:t>American Fisheries Society, Fish Culture Section and Fish Management Section,</w:t>
      </w:r>
      <w:r>
        <w:t xml:space="preserve"> Bethesda, MD: 415 – 426.</w:t>
      </w:r>
    </w:p>
    <w:p w14:paraId="416EE970" w14:textId="77777777" w:rsidR="003163BB" w:rsidRDefault="003163BB" w:rsidP="003163BB">
      <w:pPr>
        <w:tabs>
          <w:tab w:val="left" w:pos="360"/>
          <w:tab w:val="left" w:pos="1080"/>
          <w:tab w:val="left" w:pos="7470"/>
        </w:tabs>
      </w:pPr>
    </w:p>
    <w:p w14:paraId="56FE3E4F" w14:textId="77777777" w:rsidR="003163BB" w:rsidRDefault="003163BB" w:rsidP="003163BB">
      <w:pPr>
        <w:pStyle w:val="ListParagraph"/>
        <w:numPr>
          <w:ilvl w:val="0"/>
          <w:numId w:val="1"/>
        </w:numPr>
        <w:tabs>
          <w:tab w:val="left" w:pos="360"/>
          <w:tab w:val="left" w:pos="1080"/>
          <w:tab w:val="left" w:pos="7470"/>
        </w:tabs>
        <w:ind w:left="900" w:hanging="900"/>
      </w:pPr>
      <w:r>
        <w:t xml:space="preserve">Near, T.J. and J.B. Koppelman. 2009. Species diversity, phylogeny and phylogeography of Centrarchidae. </w:t>
      </w:r>
      <w:r w:rsidRPr="00F53868">
        <w:rPr>
          <w:i/>
        </w:rPr>
        <w:t>Centrarchid fishes: diversity, biology and conservation</w:t>
      </w:r>
      <w:r>
        <w:t xml:space="preserve">. Wiley-Blackwell Scientific Publications, Chichester, UK: 1 – 38. </w:t>
      </w:r>
    </w:p>
    <w:p w14:paraId="72A9479E" w14:textId="77777777" w:rsidR="003163BB" w:rsidRDefault="003163BB" w:rsidP="003163BB">
      <w:pPr>
        <w:tabs>
          <w:tab w:val="left" w:pos="360"/>
          <w:tab w:val="left" w:pos="1080"/>
          <w:tab w:val="left" w:pos="7470"/>
        </w:tabs>
      </w:pPr>
    </w:p>
    <w:p w14:paraId="632D8051" w14:textId="77777777" w:rsidR="003163BB" w:rsidRDefault="003163BB" w:rsidP="003163BB">
      <w:pPr>
        <w:pStyle w:val="ListParagraph"/>
        <w:numPr>
          <w:ilvl w:val="0"/>
          <w:numId w:val="1"/>
        </w:numPr>
        <w:tabs>
          <w:tab w:val="left" w:pos="360"/>
          <w:tab w:val="left" w:pos="1080"/>
          <w:tab w:val="left" w:pos="7470"/>
        </w:tabs>
        <w:ind w:left="900" w:hanging="900"/>
      </w:pPr>
      <w:r>
        <w:t xml:space="preserve">Near, T.J., D.I. Bolnick, and P.C. Wainwright. 2004. Investigating phylogenetic relationships of sunfishes and black basses (Actinopterygii: Centrarchidae) using DNA sequences from mitochondrial and nuclear genes. </w:t>
      </w:r>
      <w:r w:rsidRPr="006D7416">
        <w:rPr>
          <w:i/>
        </w:rPr>
        <w:t>Molecular Phylogenetics and Evolution</w:t>
      </w:r>
      <w:r>
        <w:t xml:space="preserve"> 32: 344 – 357. </w:t>
      </w:r>
    </w:p>
    <w:p w14:paraId="63A09072" w14:textId="77777777" w:rsidR="003163BB" w:rsidRDefault="003163BB" w:rsidP="003163BB">
      <w:pPr>
        <w:pStyle w:val="ListParagraph"/>
        <w:numPr>
          <w:ilvl w:val="0"/>
          <w:numId w:val="1"/>
        </w:numPr>
        <w:tabs>
          <w:tab w:val="left" w:pos="360"/>
          <w:tab w:val="left" w:pos="1080"/>
          <w:tab w:val="left" w:pos="7470"/>
        </w:tabs>
        <w:ind w:left="900" w:hanging="900"/>
      </w:pPr>
      <w:r>
        <w:t xml:space="preserve">Near, T.J., D.I. Bolnick, and P.C. Wainwright. 2005. Fossil calibrations and molecular divergence time estimates in centrarchid fishes (Teleostei: Centrarchidae). </w:t>
      </w:r>
      <w:r w:rsidRPr="006D7416">
        <w:rPr>
          <w:i/>
        </w:rPr>
        <w:t xml:space="preserve">Evolution </w:t>
      </w:r>
      <w:r>
        <w:t>59: 1768 – 1782.</w:t>
      </w:r>
    </w:p>
    <w:p w14:paraId="21D24A45" w14:textId="77777777" w:rsidR="003163BB" w:rsidRDefault="003163BB" w:rsidP="003163BB">
      <w:pPr>
        <w:pStyle w:val="ListParagraph"/>
        <w:tabs>
          <w:tab w:val="left" w:pos="360"/>
          <w:tab w:val="left" w:pos="1080"/>
          <w:tab w:val="left" w:pos="7470"/>
        </w:tabs>
        <w:ind w:left="900"/>
      </w:pPr>
    </w:p>
    <w:p w14:paraId="1B77FF47" w14:textId="77777777" w:rsidR="003163BB" w:rsidRDefault="003163BB" w:rsidP="003163BB">
      <w:pPr>
        <w:pStyle w:val="ListParagraph"/>
        <w:numPr>
          <w:ilvl w:val="0"/>
          <w:numId w:val="1"/>
        </w:numPr>
        <w:tabs>
          <w:tab w:val="left" w:pos="360"/>
          <w:tab w:val="left" w:pos="1080"/>
          <w:tab w:val="left" w:pos="7470"/>
        </w:tabs>
        <w:ind w:left="900" w:hanging="900"/>
      </w:pPr>
      <w:r>
        <w:t xml:space="preserve">Near, T.J., T.W. Kassler, J.B. Koppleman, C.B.Dillman, and D.P. Philipp. 2003. Speciation in North American black basses, Micropterus (Actinopterygii: Centrarchidae). </w:t>
      </w:r>
      <w:r w:rsidRPr="00B6483A">
        <w:rPr>
          <w:i/>
        </w:rPr>
        <w:t>Evolution</w:t>
      </w:r>
      <w:r>
        <w:t xml:space="preserve"> 57(7): 1610 – 1621. </w:t>
      </w:r>
    </w:p>
    <w:p w14:paraId="658901D6" w14:textId="77777777" w:rsidR="003163BB" w:rsidRDefault="003163BB" w:rsidP="003163BB">
      <w:pPr>
        <w:tabs>
          <w:tab w:val="left" w:pos="360"/>
          <w:tab w:val="left" w:pos="1080"/>
          <w:tab w:val="left" w:pos="7470"/>
        </w:tabs>
      </w:pPr>
    </w:p>
    <w:p w14:paraId="54184DAD" w14:textId="77777777" w:rsidR="003163BB" w:rsidRDefault="003163BB" w:rsidP="003163BB">
      <w:pPr>
        <w:pStyle w:val="ListParagraph"/>
        <w:numPr>
          <w:ilvl w:val="0"/>
          <w:numId w:val="1"/>
        </w:numPr>
        <w:tabs>
          <w:tab w:val="left" w:pos="360"/>
          <w:tab w:val="left" w:pos="1080"/>
          <w:tab w:val="left" w:pos="7470"/>
        </w:tabs>
        <w:ind w:left="900" w:hanging="900"/>
      </w:pPr>
      <w:r>
        <w:t xml:space="preserve">Nelson, K. and M. Soule. 1987. Genetical conservation of exploited fishes. </w:t>
      </w:r>
      <w:r w:rsidRPr="00B6483A">
        <w:rPr>
          <w:i/>
        </w:rPr>
        <w:t>Population genetics and fishery management</w:t>
      </w:r>
      <w:r>
        <w:t>. University of Washington Press, Seattle, WA: 345 – 371.</w:t>
      </w:r>
    </w:p>
    <w:p w14:paraId="4368C502" w14:textId="77777777" w:rsidR="003163BB" w:rsidRDefault="003163BB" w:rsidP="003163BB">
      <w:pPr>
        <w:tabs>
          <w:tab w:val="left" w:pos="360"/>
          <w:tab w:val="left" w:pos="1080"/>
          <w:tab w:val="left" w:pos="7470"/>
        </w:tabs>
      </w:pPr>
    </w:p>
    <w:p w14:paraId="255AAB6E" w14:textId="77777777" w:rsidR="003163BB" w:rsidRDefault="003163BB" w:rsidP="003163BB">
      <w:pPr>
        <w:pStyle w:val="ListParagraph"/>
        <w:numPr>
          <w:ilvl w:val="0"/>
          <w:numId w:val="1"/>
        </w:numPr>
        <w:tabs>
          <w:tab w:val="left" w:pos="360"/>
          <w:tab w:val="left" w:pos="1080"/>
          <w:tab w:val="left" w:pos="7470"/>
        </w:tabs>
        <w:ind w:left="900" w:hanging="900"/>
      </w:pPr>
      <w:r>
        <w:t>Newman, S.P., and M.H. Hof. 2000. Evaluation of a 16-inch minimum length limit for Smallmouth Bass in Pallette Lake, Wisconsin. North American Journal of Fisheries Management 20: 90 – 99.</w:t>
      </w:r>
    </w:p>
    <w:p w14:paraId="226F5C4D" w14:textId="77777777" w:rsidR="003163BB" w:rsidRDefault="003163BB" w:rsidP="003163BB">
      <w:pPr>
        <w:tabs>
          <w:tab w:val="left" w:pos="360"/>
          <w:tab w:val="left" w:pos="1080"/>
          <w:tab w:val="left" w:pos="7470"/>
        </w:tabs>
      </w:pPr>
    </w:p>
    <w:p w14:paraId="2534B870" w14:textId="77777777" w:rsidR="003163BB" w:rsidRDefault="003163BB" w:rsidP="003163BB">
      <w:pPr>
        <w:pStyle w:val="ListParagraph"/>
        <w:numPr>
          <w:ilvl w:val="0"/>
          <w:numId w:val="1"/>
        </w:numPr>
        <w:tabs>
          <w:tab w:val="left" w:pos="360"/>
          <w:tab w:val="left" w:pos="1080"/>
          <w:tab w:val="left" w:pos="7470"/>
        </w:tabs>
        <w:ind w:left="900" w:hanging="900"/>
      </w:pPr>
      <w:r>
        <w:t xml:space="preserve">Nigh, T.A. and W.A. Schroeder. 2002. Atlas of Missouri ecoregions. </w:t>
      </w:r>
      <w:r w:rsidRPr="00B6483A">
        <w:rPr>
          <w:i/>
        </w:rPr>
        <w:t>Missouri Department of Conservation</w:t>
      </w:r>
      <w:r>
        <w:t>: Jefferson City, MO.</w:t>
      </w:r>
    </w:p>
    <w:p w14:paraId="72945895" w14:textId="77777777" w:rsidR="003163BB" w:rsidRDefault="003163BB" w:rsidP="003163BB">
      <w:pPr>
        <w:tabs>
          <w:tab w:val="left" w:pos="360"/>
          <w:tab w:val="left" w:pos="1080"/>
          <w:tab w:val="left" w:pos="7470"/>
        </w:tabs>
      </w:pPr>
    </w:p>
    <w:p w14:paraId="4017394D" w14:textId="77777777" w:rsidR="003163BB" w:rsidRDefault="003163BB" w:rsidP="003163BB">
      <w:pPr>
        <w:pStyle w:val="ListParagraph"/>
        <w:numPr>
          <w:ilvl w:val="0"/>
          <w:numId w:val="1"/>
        </w:numPr>
        <w:tabs>
          <w:tab w:val="left" w:pos="360"/>
          <w:tab w:val="left" w:pos="1080"/>
          <w:tab w:val="left" w:pos="7470"/>
        </w:tabs>
        <w:ind w:left="900" w:hanging="900"/>
      </w:pPr>
      <w:r>
        <w:t>Philipp, D.P., and G.S. Whitt. 1991. Survival and growth of northern, Florida, and reciprocal F</w:t>
      </w:r>
      <w:r w:rsidRPr="00B6483A">
        <w:rPr>
          <w:vertAlign w:val="subscript"/>
        </w:rPr>
        <w:t xml:space="preserve">1 </w:t>
      </w:r>
      <w:r>
        <w:t xml:space="preserve">hybrid largemouth bass in central Illinois. </w:t>
      </w:r>
      <w:r w:rsidRPr="00B6483A">
        <w:rPr>
          <w:i/>
        </w:rPr>
        <w:t>Transaction of the American Fisheries Society</w:t>
      </w:r>
      <w:r>
        <w:t xml:space="preserve"> 120: 58 – 64. </w:t>
      </w:r>
    </w:p>
    <w:p w14:paraId="55FE0B79" w14:textId="77777777" w:rsidR="003163BB" w:rsidRPr="00D37064" w:rsidRDefault="003163BB" w:rsidP="003163BB">
      <w:pPr>
        <w:tabs>
          <w:tab w:val="left" w:pos="360"/>
          <w:tab w:val="left" w:pos="1080"/>
          <w:tab w:val="left" w:pos="7470"/>
        </w:tabs>
      </w:pPr>
    </w:p>
    <w:p w14:paraId="0E0B0C42" w14:textId="77777777" w:rsidR="003163BB" w:rsidRDefault="003163BB" w:rsidP="003163BB">
      <w:pPr>
        <w:pStyle w:val="ListParagraph"/>
        <w:numPr>
          <w:ilvl w:val="0"/>
          <w:numId w:val="1"/>
        </w:numPr>
        <w:tabs>
          <w:tab w:val="left" w:pos="360"/>
          <w:tab w:val="left" w:pos="1080"/>
          <w:tab w:val="left" w:pos="7470"/>
        </w:tabs>
        <w:ind w:left="900" w:hanging="900"/>
      </w:pPr>
      <w:r>
        <w:t xml:space="preserve">Pierce, P.C. and M.J. Van Den Avyle. 1997. Hybridization between Introduced Spotted Bass and Smallmouth Bass in Reservoirs. </w:t>
      </w:r>
      <w:r w:rsidRPr="00AF7233">
        <w:rPr>
          <w:i/>
        </w:rPr>
        <w:t>Transaction of the American Fisheries Society</w:t>
      </w:r>
      <w:r>
        <w:t xml:space="preserve"> 126: 939 – 947. </w:t>
      </w:r>
    </w:p>
    <w:p w14:paraId="58E1F7A6" w14:textId="77777777" w:rsidR="003163BB" w:rsidRDefault="003163BB" w:rsidP="003163BB">
      <w:pPr>
        <w:tabs>
          <w:tab w:val="left" w:pos="360"/>
          <w:tab w:val="left" w:pos="1080"/>
          <w:tab w:val="left" w:pos="7470"/>
        </w:tabs>
      </w:pPr>
    </w:p>
    <w:p w14:paraId="6FE67391" w14:textId="77777777" w:rsidR="003163BB" w:rsidRDefault="003163BB" w:rsidP="003163BB">
      <w:pPr>
        <w:pStyle w:val="ListParagraph"/>
        <w:numPr>
          <w:ilvl w:val="0"/>
          <w:numId w:val="1"/>
        </w:numPr>
        <w:tabs>
          <w:tab w:val="left" w:pos="360"/>
          <w:tab w:val="left" w:pos="1080"/>
          <w:tab w:val="left" w:pos="7470"/>
        </w:tabs>
        <w:ind w:left="900" w:hanging="900"/>
      </w:pPr>
      <w:r>
        <w:t xml:space="preserve">Pritchard, J.K., M. Stephens, and P. Donnelly. 2000. Inference of population structure using multilocus genotype data. </w:t>
      </w:r>
      <w:r>
        <w:rPr>
          <w:i/>
        </w:rPr>
        <w:t xml:space="preserve">Genetics </w:t>
      </w:r>
      <w:r>
        <w:t>155: 945-959.</w:t>
      </w:r>
    </w:p>
    <w:p w14:paraId="76EC80D3" w14:textId="77777777" w:rsidR="003163BB" w:rsidRDefault="003163BB" w:rsidP="003163BB">
      <w:pPr>
        <w:tabs>
          <w:tab w:val="left" w:pos="360"/>
          <w:tab w:val="left" w:pos="1080"/>
          <w:tab w:val="left" w:pos="7470"/>
        </w:tabs>
      </w:pPr>
    </w:p>
    <w:p w14:paraId="6A17284B" w14:textId="77777777" w:rsidR="003163BB" w:rsidRDefault="003163BB" w:rsidP="003163BB">
      <w:pPr>
        <w:pStyle w:val="ListParagraph"/>
        <w:numPr>
          <w:ilvl w:val="0"/>
          <w:numId w:val="1"/>
        </w:numPr>
        <w:tabs>
          <w:tab w:val="left" w:pos="360"/>
          <w:tab w:val="left" w:pos="1080"/>
          <w:tab w:val="left" w:pos="7470"/>
        </w:tabs>
        <w:ind w:left="900" w:hanging="900"/>
      </w:pPr>
      <w:r>
        <w:t xml:space="preserve">Ramsey, J.S. 1975. Taxonomic history and systematic relationships among species of Micropterus. </w:t>
      </w:r>
      <w:r w:rsidRPr="00B6483A">
        <w:rPr>
          <w:i/>
        </w:rPr>
        <w:t>Black bass biology and management</w:t>
      </w:r>
      <w:r>
        <w:t xml:space="preserve">. Sport Fishing Institute, Washington, D.C. 67 – 75. </w:t>
      </w:r>
    </w:p>
    <w:p w14:paraId="1571B903" w14:textId="77777777" w:rsidR="003163BB" w:rsidRDefault="003163BB" w:rsidP="003163BB">
      <w:pPr>
        <w:tabs>
          <w:tab w:val="left" w:pos="360"/>
          <w:tab w:val="left" w:pos="1080"/>
          <w:tab w:val="left" w:pos="7470"/>
        </w:tabs>
      </w:pPr>
    </w:p>
    <w:p w14:paraId="46D373EB" w14:textId="77777777" w:rsidR="003163BB" w:rsidRDefault="003163BB" w:rsidP="003163BB">
      <w:pPr>
        <w:pStyle w:val="ListParagraph"/>
        <w:numPr>
          <w:ilvl w:val="0"/>
          <w:numId w:val="1"/>
        </w:numPr>
        <w:tabs>
          <w:tab w:val="left" w:pos="360"/>
          <w:tab w:val="left" w:pos="1080"/>
          <w:tab w:val="left" w:pos="7470"/>
        </w:tabs>
        <w:ind w:left="900" w:hanging="900"/>
      </w:pPr>
      <w:r>
        <w:t xml:space="preserve">Robins, W.H. and H.R. MacCrimmon. 1974. The black basses in America and overseas. </w:t>
      </w:r>
      <w:r w:rsidRPr="00C75FD4">
        <w:rPr>
          <w:i/>
        </w:rPr>
        <w:t>Biomanagement and Research Enterprises</w:t>
      </w:r>
      <w:r>
        <w:t>. Sault Saint Marie, Ontario.</w:t>
      </w:r>
    </w:p>
    <w:p w14:paraId="3912D151" w14:textId="77777777" w:rsidR="003163BB" w:rsidRDefault="003163BB" w:rsidP="003163BB">
      <w:pPr>
        <w:tabs>
          <w:tab w:val="left" w:pos="360"/>
          <w:tab w:val="left" w:pos="1080"/>
          <w:tab w:val="left" w:pos="7470"/>
        </w:tabs>
      </w:pPr>
    </w:p>
    <w:p w14:paraId="21F4ED30" w14:textId="77777777" w:rsidR="003163BB" w:rsidRDefault="003163BB" w:rsidP="003163BB">
      <w:pPr>
        <w:pStyle w:val="ListParagraph"/>
        <w:numPr>
          <w:ilvl w:val="0"/>
          <w:numId w:val="1"/>
        </w:numPr>
        <w:tabs>
          <w:tab w:val="left" w:pos="360"/>
          <w:tab w:val="left" w:pos="1080"/>
          <w:tab w:val="left" w:pos="7470"/>
        </w:tabs>
        <w:ind w:left="900" w:hanging="900"/>
      </w:pPr>
      <w:r>
        <w:t xml:space="preserve">Shaw, S.L. 2015. Black Bass Diversity and Conservation: An Overview. </w:t>
      </w:r>
      <w:r w:rsidRPr="00A6367D">
        <w:rPr>
          <w:i/>
        </w:rPr>
        <w:t xml:space="preserve">American Fisheries Society Symposium </w:t>
      </w:r>
      <w:r>
        <w:t>82: 3 – 8.</w:t>
      </w:r>
    </w:p>
    <w:p w14:paraId="4C3C1F55" w14:textId="77777777" w:rsidR="003163BB" w:rsidRDefault="003163BB" w:rsidP="003163BB">
      <w:pPr>
        <w:tabs>
          <w:tab w:val="left" w:pos="360"/>
          <w:tab w:val="left" w:pos="1080"/>
          <w:tab w:val="left" w:pos="7470"/>
        </w:tabs>
      </w:pPr>
    </w:p>
    <w:p w14:paraId="398AD200" w14:textId="77777777" w:rsidR="003163BB" w:rsidRDefault="003163BB" w:rsidP="003163BB">
      <w:pPr>
        <w:pStyle w:val="ListParagraph"/>
        <w:numPr>
          <w:ilvl w:val="0"/>
          <w:numId w:val="1"/>
        </w:numPr>
        <w:tabs>
          <w:tab w:val="left" w:pos="360"/>
          <w:tab w:val="left" w:pos="1080"/>
          <w:tab w:val="left" w:pos="7470"/>
        </w:tabs>
        <w:ind w:left="900" w:hanging="900"/>
      </w:pPr>
      <w:r>
        <w:t xml:space="preserve">Siepker, M.J., and M. Casto-Yerty. 2008. A survey of fishery agency supplementary Largemouth Bass stocking practices in large United States reservoirs. Balancing fisheries management and water uses for impounded river systems. </w:t>
      </w:r>
      <w:r w:rsidRPr="00F05FDA">
        <w:rPr>
          <w:i/>
        </w:rPr>
        <w:t>American Fisheries Society</w:t>
      </w:r>
      <w:r>
        <w:t>, Symposium 62, Bethesda, MD.</w:t>
      </w:r>
    </w:p>
    <w:p w14:paraId="1DA726D7" w14:textId="77777777" w:rsidR="003163BB" w:rsidRDefault="003163BB" w:rsidP="003163BB">
      <w:pPr>
        <w:pStyle w:val="ListParagraph"/>
        <w:tabs>
          <w:tab w:val="left" w:pos="360"/>
          <w:tab w:val="left" w:pos="1080"/>
          <w:tab w:val="left" w:pos="7470"/>
        </w:tabs>
        <w:ind w:left="900"/>
      </w:pPr>
    </w:p>
    <w:p w14:paraId="3089BB9B" w14:textId="77777777" w:rsidR="003163BB" w:rsidRDefault="003163BB" w:rsidP="003163BB">
      <w:pPr>
        <w:pStyle w:val="ListParagraph"/>
        <w:numPr>
          <w:ilvl w:val="0"/>
          <w:numId w:val="1"/>
        </w:numPr>
        <w:tabs>
          <w:tab w:val="left" w:pos="360"/>
          <w:tab w:val="left" w:pos="1080"/>
          <w:tab w:val="left" w:pos="7470"/>
        </w:tabs>
        <w:ind w:left="900" w:hanging="900"/>
      </w:pPr>
      <w:r>
        <w:t>Simpson, G.G. 1961. Principles of animal taxonomy (No. 20). Columbia University Press.</w:t>
      </w:r>
    </w:p>
    <w:p w14:paraId="2EEEF74F" w14:textId="77777777" w:rsidR="003163BB" w:rsidRDefault="003163BB" w:rsidP="003163BB">
      <w:pPr>
        <w:tabs>
          <w:tab w:val="left" w:pos="360"/>
          <w:tab w:val="left" w:pos="1080"/>
          <w:tab w:val="left" w:pos="7470"/>
        </w:tabs>
      </w:pPr>
    </w:p>
    <w:p w14:paraId="20926EEA" w14:textId="77777777" w:rsidR="003163BB" w:rsidRDefault="003163BB" w:rsidP="003163BB">
      <w:pPr>
        <w:pStyle w:val="ListParagraph"/>
        <w:numPr>
          <w:ilvl w:val="0"/>
          <w:numId w:val="1"/>
        </w:numPr>
        <w:tabs>
          <w:tab w:val="left" w:pos="360"/>
          <w:tab w:val="left" w:pos="1080"/>
          <w:tab w:val="left" w:pos="7470"/>
        </w:tabs>
        <w:ind w:left="900" w:hanging="900"/>
      </w:pPr>
      <w:r>
        <w:t xml:space="preserve">Slipke, J.W., M.J. Maceina, V.H. Travnichek, and K.C. Weathers. 1998. Effects of a 356-mm minimum length limit on the population characteristics and sport fishery of Smallmouth Bass in the Shoals Reach of the Tennessee River, Alabama. North </w:t>
      </w:r>
      <w:r w:rsidRPr="00925E56">
        <w:rPr>
          <w:i/>
        </w:rPr>
        <w:t>American Journal of Fisheries Management</w:t>
      </w:r>
      <w:r>
        <w:t xml:space="preserve"> 18: 76 – 84.</w:t>
      </w:r>
    </w:p>
    <w:p w14:paraId="2CB5B8FD" w14:textId="77777777" w:rsidR="003163BB" w:rsidRDefault="003163BB" w:rsidP="003163BB">
      <w:pPr>
        <w:tabs>
          <w:tab w:val="left" w:pos="360"/>
          <w:tab w:val="left" w:pos="1080"/>
          <w:tab w:val="left" w:pos="7470"/>
        </w:tabs>
      </w:pPr>
    </w:p>
    <w:p w14:paraId="52867B4E" w14:textId="77777777" w:rsidR="003163BB" w:rsidRDefault="003163BB" w:rsidP="003163BB">
      <w:pPr>
        <w:pStyle w:val="ListParagraph"/>
        <w:numPr>
          <w:ilvl w:val="0"/>
          <w:numId w:val="1"/>
        </w:numPr>
        <w:tabs>
          <w:tab w:val="left" w:pos="360"/>
          <w:tab w:val="left" w:pos="1080"/>
          <w:tab w:val="left" w:pos="7470"/>
        </w:tabs>
        <w:ind w:left="900" w:hanging="900"/>
      </w:pPr>
      <w:r>
        <w:t xml:space="preserve">Stahl, G. 1987. Genetic population structure of Atlantic salmon. </w:t>
      </w:r>
      <w:r w:rsidRPr="00B6483A">
        <w:rPr>
          <w:i/>
        </w:rPr>
        <w:t>Population genetics and fishery management</w:t>
      </w:r>
      <w:r>
        <w:t>. University of Washington Press, Seattle, WA: 121 – 140.</w:t>
      </w:r>
    </w:p>
    <w:p w14:paraId="0C353E6C" w14:textId="77777777" w:rsidR="003163BB" w:rsidRDefault="003163BB" w:rsidP="003163BB">
      <w:pPr>
        <w:tabs>
          <w:tab w:val="left" w:pos="360"/>
          <w:tab w:val="left" w:pos="1080"/>
          <w:tab w:val="left" w:pos="7470"/>
        </w:tabs>
      </w:pPr>
    </w:p>
    <w:p w14:paraId="71A87BF7" w14:textId="77777777" w:rsidR="003163BB" w:rsidRPr="00911DC3" w:rsidRDefault="003163BB" w:rsidP="003163BB">
      <w:pPr>
        <w:pStyle w:val="ListParagraph"/>
        <w:numPr>
          <w:ilvl w:val="0"/>
          <w:numId w:val="1"/>
        </w:numPr>
        <w:tabs>
          <w:tab w:val="left" w:pos="360"/>
          <w:tab w:val="left" w:pos="1080"/>
          <w:tab w:val="left" w:pos="7470"/>
        </w:tabs>
        <w:ind w:left="900" w:hanging="900"/>
      </w:pPr>
      <w:r w:rsidRPr="00911DC3">
        <w:t>Stark, W.J. 1995. Genetic Structure and Systematics of Smallmouth Bass: Zoogeography and Implications for Conservation. Disser</w:t>
      </w:r>
      <w:r>
        <w:t>t</w:t>
      </w:r>
      <w:r w:rsidRPr="00911DC3">
        <w:t>ation.</w:t>
      </w:r>
      <w:r>
        <w:t xml:space="preserve"> Oklahoma State University, Stillwater, OK.</w:t>
      </w:r>
    </w:p>
    <w:p w14:paraId="67A89E8D" w14:textId="77777777" w:rsidR="003163BB" w:rsidRPr="00925E56" w:rsidRDefault="003163BB" w:rsidP="003163BB">
      <w:pPr>
        <w:tabs>
          <w:tab w:val="left" w:pos="360"/>
          <w:tab w:val="left" w:pos="1080"/>
          <w:tab w:val="left" w:pos="7470"/>
        </w:tabs>
        <w:rPr>
          <w:highlight w:val="yellow"/>
        </w:rPr>
      </w:pPr>
    </w:p>
    <w:p w14:paraId="4AD76FBF" w14:textId="77777777" w:rsidR="003163BB" w:rsidRDefault="003163BB" w:rsidP="003163BB">
      <w:pPr>
        <w:pStyle w:val="ListParagraph"/>
        <w:numPr>
          <w:ilvl w:val="0"/>
          <w:numId w:val="1"/>
        </w:numPr>
        <w:tabs>
          <w:tab w:val="left" w:pos="360"/>
          <w:tab w:val="left" w:pos="1080"/>
          <w:tab w:val="left" w:pos="7470"/>
        </w:tabs>
        <w:ind w:left="900" w:hanging="900"/>
      </w:pPr>
      <w:r>
        <w:t xml:space="preserve">Stark, W.J. and A.A. Echelle. 1998. Genetic Structure and Systematics of Smallmouth Bass, with Emphasis on Interior Highlands Populations. </w:t>
      </w:r>
      <w:r w:rsidRPr="00B6483A">
        <w:rPr>
          <w:i/>
        </w:rPr>
        <w:t>Transactions of the American Fisheries Society</w:t>
      </w:r>
      <w:r>
        <w:t xml:space="preserve"> 127: 393 – 416.</w:t>
      </w:r>
    </w:p>
    <w:p w14:paraId="45E6DB23" w14:textId="77777777" w:rsidR="003163BB" w:rsidRDefault="003163BB" w:rsidP="003163BB">
      <w:pPr>
        <w:tabs>
          <w:tab w:val="left" w:pos="360"/>
          <w:tab w:val="left" w:pos="1080"/>
          <w:tab w:val="left" w:pos="7470"/>
        </w:tabs>
      </w:pPr>
    </w:p>
    <w:p w14:paraId="4471A502" w14:textId="77777777" w:rsidR="003163BB" w:rsidRDefault="003163BB" w:rsidP="003163BB">
      <w:pPr>
        <w:pStyle w:val="ListParagraph"/>
        <w:numPr>
          <w:ilvl w:val="0"/>
          <w:numId w:val="1"/>
        </w:numPr>
        <w:tabs>
          <w:tab w:val="left" w:pos="360"/>
          <w:tab w:val="left" w:pos="1080"/>
          <w:tab w:val="left" w:pos="7470"/>
        </w:tabs>
        <w:ind w:left="900" w:hanging="900"/>
      </w:pPr>
      <w:r>
        <w:t xml:space="preserve">Stormer, D.G. and M.J. Maceina. 2008. Relative abundance, distribution and population metrics of Shoal Bass in Alabama. </w:t>
      </w:r>
      <w:r w:rsidRPr="00997740">
        <w:rPr>
          <w:i/>
        </w:rPr>
        <w:t>Journal of Freshwater Ecology</w:t>
      </w:r>
      <w:r>
        <w:t xml:space="preserve"> 23 (4): 651 – 661.</w:t>
      </w:r>
    </w:p>
    <w:p w14:paraId="56D408A7" w14:textId="77777777" w:rsidR="003163BB" w:rsidRDefault="003163BB" w:rsidP="003163BB">
      <w:pPr>
        <w:tabs>
          <w:tab w:val="left" w:pos="360"/>
          <w:tab w:val="left" w:pos="1080"/>
          <w:tab w:val="left" w:pos="7470"/>
        </w:tabs>
      </w:pPr>
    </w:p>
    <w:p w14:paraId="1F5CE116" w14:textId="77777777" w:rsidR="003163BB" w:rsidRPr="00F05FDA" w:rsidRDefault="003163BB" w:rsidP="003163BB">
      <w:pPr>
        <w:pStyle w:val="ListParagraph"/>
        <w:numPr>
          <w:ilvl w:val="0"/>
          <w:numId w:val="1"/>
        </w:numPr>
        <w:tabs>
          <w:tab w:val="left" w:pos="360"/>
          <w:tab w:val="left" w:pos="1080"/>
          <w:tab w:val="left" w:pos="7470"/>
        </w:tabs>
        <w:ind w:left="900" w:hanging="900"/>
        <w:rPr>
          <w:rFonts w:eastAsia="Times New Roman" w:cs="Times New Roman"/>
          <w:sz w:val="36"/>
        </w:rPr>
      </w:pPr>
      <w:r w:rsidRPr="00B6483A">
        <w:rPr>
          <w:rFonts w:eastAsia="Times New Roman" w:cs="Arial"/>
          <w:color w:val="222222"/>
          <w:szCs w:val="20"/>
          <w:shd w:val="clear" w:color="auto" w:fill="FFFFFF"/>
        </w:rPr>
        <w:t>Stroud, R.H., and H.E. Clepper. 1975. Black bass biology and management. </w:t>
      </w:r>
      <w:r w:rsidRPr="00B6483A">
        <w:rPr>
          <w:rFonts w:eastAsia="Times New Roman" w:cs="Arial"/>
          <w:i/>
          <w:iCs/>
          <w:color w:val="222222"/>
          <w:szCs w:val="20"/>
        </w:rPr>
        <w:t xml:space="preserve">National Symposium on the Biology and Management of the Centrarchid Basses 1975, </w:t>
      </w:r>
      <w:r w:rsidRPr="00B6483A">
        <w:rPr>
          <w:rFonts w:eastAsia="Times New Roman" w:cs="Arial"/>
          <w:iCs/>
          <w:color w:val="222222"/>
          <w:szCs w:val="20"/>
        </w:rPr>
        <w:t>Tulsa, OK</w:t>
      </w:r>
      <w:r w:rsidRPr="00B6483A">
        <w:rPr>
          <w:rFonts w:eastAsia="Times New Roman" w:cs="Arial"/>
          <w:i/>
          <w:iCs/>
          <w:color w:val="222222"/>
          <w:szCs w:val="20"/>
        </w:rPr>
        <w:t>)</w:t>
      </w:r>
      <w:r w:rsidRPr="00B6483A">
        <w:rPr>
          <w:rFonts w:eastAsia="Times New Roman" w:cs="Arial"/>
          <w:color w:val="222222"/>
          <w:szCs w:val="20"/>
          <w:shd w:val="clear" w:color="auto" w:fill="FFFFFF"/>
        </w:rPr>
        <w:t>. Sport Fishing Institute.</w:t>
      </w:r>
    </w:p>
    <w:p w14:paraId="4933CA7B" w14:textId="77777777" w:rsidR="003163BB" w:rsidRPr="00F05FDA" w:rsidRDefault="003163BB" w:rsidP="003163BB">
      <w:pPr>
        <w:tabs>
          <w:tab w:val="left" w:pos="360"/>
          <w:tab w:val="left" w:pos="1080"/>
          <w:tab w:val="left" w:pos="7470"/>
        </w:tabs>
        <w:rPr>
          <w:rFonts w:eastAsia="Times New Roman" w:cs="Times New Roman"/>
          <w:sz w:val="36"/>
        </w:rPr>
      </w:pPr>
    </w:p>
    <w:p w14:paraId="62EBA114" w14:textId="77777777" w:rsidR="003163BB" w:rsidRPr="00925E56" w:rsidRDefault="003163BB" w:rsidP="003163BB">
      <w:pPr>
        <w:pStyle w:val="ListParagraph"/>
        <w:numPr>
          <w:ilvl w:val="0"/>
          <w:numId w:val="1"/>
        </w:numPr>
        <w:tabs>
          <w:tab w:val="left" w:pos="360"/>
          <w:tab w:val="left" w:pos="1080"/>
          <w:tab w:val="left" w:pos="7470"/>
        </w:tabs>
        <w:ind w:left="900" w:hanging="900"/>
        <w:rPr>
          <w:rFonts w:eastAsia="Times New Roman" w:cs="Times New Roman"/>
          <w:sz w:val="36"/>
        </w:rPr>
      </w:pPr>
      <w:r>
        <w:rPr>
          <w:rFonts w:eastAsia="Times New Roman" w:cs="Times New Roman"/>
        </w:rPr>
        <w:t xml:space="preserve">Surber, E.W. 1935. Production of bass fry. </w:t>
      </w:r>
      <w:r w:rsidRPr="00F05FDA">
        <w:rPr>
          <w:rFonts w:eastAsia="Times New Roman" w:cs="Times New Roman"/>
          <w:i/>
        </w:rPr>
        <w:t>The Progressive Fish-Culturist</w:t>
      </w:r>
      <w:r>
        <w:rPr>
          <w:rFonts w:eastAsia="Times New Roman" w:cs="Times New Roman"/>
        </w:rPr>
        <w:t xml:space="preserve"> 2: 1 – 7.</w:t>
      </w:r>
    </w:p>
    <w:p w14:paraId="048F78A7" w14:textId="77777777" w:rsidR="003163BB" w:rsidRPr="00925E56" w:rsidRDefault="003163BB" w:rsidP="003163BB">
      <w:pPr>
        <w:tabs>
          <w:tab w:val="left" w:pos="360"/>
          <w:tab w:val="left" w:pos="1080"/>
          <w:tab w:val="left" w:pos="7470"/>
        </w:tabs>
        <w:rPr>
          <w:rFonts w:eastAsia="Times New Roman" w:cs="Times New Roman"/>
          <w:sz w:val="36"/>
        </w:rPr>
      </w:pPr>
    </w:p>
    <w:p w14:paraId="0F143FDD" w14:textId="77777777" w:rsidR="003163BB" w:rsidRDefault="003163BB" w:rsidP="003163BB">
      <w:pPr>
        <w:pStyle w:val="ListParagraph"/>
        <w:numPr>
          <w:ilvl w:val="0"/>
          <w:numId w:val="1"/>
        </w:numPr>
        <w:tabs>
          <w:tab w:val="left" w:pos="360"/>
          <w:tab w:val="left" w:pos="1080"/>
          <w:tab w:val="left" w:pos="7470"/>
        </w:tabs>
        <w:ind w:left="900" w:hanging="900"/>
      </w:pPr>
      <w:r>
        <w:t>Taylor, A.T., J.M. Long, M.R. Schwemm, M.D. Tringali, and S.K. Brewer. 2016. Identification of Neosho Smallmouth Bass (Micropterus dolomieu velox) Stocks for Possible Introduction into Grand Lake, Oklahoma. U.S. Fish and Wildlife Service. U.S. Department of Interior, Fish and Wildlife Service, Cooperator Science Series, National Conservation Training Center.</w:t>
      </w:r>
    </w:p>
    <w:p w14:paraId="16E2C6AC" w14:textId="77777777" w:rsidR="003163BB" w:rsidRDefault="003163BB" w:rsidP="003163BB">
      <w:pPr>
        <w:tabs>
          <w:tab w:val="left" w:pos="360"/>
          <w:tab w:val="left" w:pos="1080"/>
          <w:tab w:val="left" w:pos="7470"/>
        </w:tabs>
      </w:pPr>
    </w:p>
    <w:p w14:paraId="14EC6F9B" w14:textId="77777777" w:rsidR="003163BB" w:rsidRDefault="003163BB" w:rsidP="003163BB">
      <w:pPr>
        <w:pStyle w:val="ListParagraph"/>
        <w:numPr>
          <w:ilvl w:val="0"/>
          <w:numId w:val="1"/>
        </w:numPr>
        <w:tabs>
          <w:tab w:val="left" w:pos="360"/>
          <w:tab w:val="left" w:pos="1080"/>
          <w:tab w:val="left" w:pos="7470"/>
        </w:tabs>
        <w:ind w:left="900" w:hanging="900"/>
      </w:pPr>
      <w:r>
        <w:t xml:space="preserve">Thorpe, J.E., and J.F. Koonce. 1981. Assessing and managing man’s impact on fish genetic resources. </w:t>
      </w:r>
      <w:r w:rsidRPr="00550867">
        <w:rPr>
          <w:i/>
        </w:rPr>
        <w:t>Canadian Journal of Fisheries and Aquatic</w:t>
      </w:r>
      <w:r>
        <w:t xml:space="preserve"> Sciences 38: 1899 – 1907. </w:t>
      </w:r>
    </w:p>
    <w:p w14:paraId="4D824CD9" w14:textId="77777777" w:rsidR="003163BB" w:rsidRDefault="003163BB" w:rsidP="003163BB">
      <w:pPr>
        <w:tabs>
          <w:tab w:val="left" w:pos="360"/>
          <w:tab w:val="left" w:pos="1080"/>
          <w:tab w:val="left" w:pos="7470"/>
        </w:tabs>
      </w:pPr>
    </w:p>
    <w:p w14:paraId="1ACAFBDF" w14:textId="77777777" w:rsidR="003163BB" w:rsidRDefault="003163BB" w:rsidP="003163BB">
      <w:pPr>
        <w:pStyle w:val="ListParagraph"/>
        <w:numPr>
          <w:ilvl w:val="0"/>
          <w:numId w:val="1"/>
        </w:numPr>
        <w:tabs>
          <w:tab w:val="left" w:pos="360"/>
          <w:tab w:val="left" w:pos="1080"/>
          <w:tab w:val="left" w:pos="7470"/>
        </w:tabs>
        <w:ind w:left="900" w:hanging="900"/>
      </w:pPr>
      <w:r>
        <w:t xml:space="preserve">Todd, B.L., and C.F. Rabeni. 1989. Movement and habitat use by stream-dwelling Smallmouth Bass. </w:t>
      </w:r>
      <w:r w:rsidRPr="00F2783D">
        <w:rPr>
          <w:i/>
        </w:rPr>
        <w:t>Transactions of the American Fisheries Society</w:t>
      </w:r>
      <w:r>
        <w:t xml:space="preserve"> 118: 229 – 242.</w:t>
      </w:r>
    </w:p>
    <w:p w14:paraId="782D6815" w14:textId="77777777" w:rsidR="003163BB" w:rsidRDefault="003163BB" w:rsidP="003163BB">
      <w:pPr>
        <w:rPr>
          <w:rFonts w:cs="Arial"/>
        </w:rPr>
      </w:pPr>
    </w:p>
    <w:p w14:paraId="00FEF82D" w14:textId="77777777" w:rsidR="003163BB" w:rsidRDefault="003163BB" w:rsidP="003163BB">
      <w:pPr>
        <w:pStyle w:val="ListParagraph"/>
        <w:numPr>
          <w:ilvl w:val="0"/>
          <w:numId w:val="1"/>
        </w:numPr>
        <w:tabs>
          <w:tab w:val="left" w:pos="360"/>
          <w:tab w:val="left" w:pos="1080"/>
        </w:tabs>
        <w:ind w:left="900" w:hanging="900"/>
        <w:rPr>
          <w:rFonts w:eastAsia="Times New Roman" w:cs="Times New Roman"/>
        </w:rPr>
      </w:pPr>
      <w:r w:rsidRPr="00B6483A">
        <w:rPr>
          <w:rFonts w:eastAsia="Times New Roman" w:cs="Times New Roman"/>
        </w:rPr>
        <w:t xml:space="preserve">Tringali, M.D., J.M. Long, T.W. Birdsong, and M.S. Allen. 2015. Black Bass Diversity: Multidisciplinary Science for Conservation. </w:t>
      </w:r>
      <w:r w:rsidRPr="00B6483A">
        <w:rPr>
          <w:rFonts w:eastAsia="Times New Roman" w:cs="Times New Roman"/>
          <w:i/>
        </w:rPr>
        <w:t>American Fisheries Society Symposium</w:t>
      </w:r>
      <w:r w:rsidRPr="00B6483A">
        <w:rPr>
          <w:rFonts w:eastAsia="Times New Roman" w:cs="Times New Roman"/>
        </w:rPr>
        <w:t xml:space="preserve"> 82, Bethesda, MD.</w:t>
      </w:r>
    </w:p>
    <w:p w14:paraId="50838447" w14:textId="77777777" w:rsidR="003163BB" w:rsidRPr="009F0AC6" w:rsidRDefault="003163BB" w:rsidP="003163BB">
      <w:pPr>
        <w:pStyle w:val="ListParagraph"/>
        <w:numPr>
          <w:ilvl w:val="0"/>
          <w:numId w:val="1"/>
        </w:numPr>
        <w:tabs>
          <w:tab w:val="left" w:pos="360"/>
          <w:tab w:val="left" w:pos="1080"/>
        </w:tabs>
        <w:ind w:left="900" w:hanging="900"/>
        <w:rPr>
          <w:rFonts w:eastAsia="Times New Roman" w:cs="Times New Roman"/>
        </w:rPr>
      </w:pPr>
      <w:r>
        <w:rPr>
          <w:rFonts w:eastAsia="Times New Roman" w:cs="Times New Roman"/>
        </w:rPr>
        <w:t xml:space="preserve">Tunison, A.V., S.M. Mullin, and O.L. Meehean. 1949. Survey of fish culture in the United States. </w:t>
      </w:r>
      <w:r w:rsidRPr="00F05FDA">
        <w:rPr>
          <w:rFonts w:eastAsia="Times New Roman" w:cs="Times New Roman"/>
          <w:i/>
        </w:rPr>
        <w:t>The Progressive Fish-Culturist</w:t>
      </w:r>
      <w:r>
        <w:rPr>
          <w:rFonts w:eastAsia="Times New Roman" w:cs="Times New Roman"/>
        </w:rPr>
        <w:t xml:space="preserve"> 11: 31 – 69. </w:t>
      </w:r>
    </w:p>
    <w:p w14:paraId="60767EE5" w14:textId="77777777" w:rsidR="003163BB" w:rsidRDefault="003163BB" w:rsidP="003163BB">
      <w:pPr>
        <w:tabs>
          <w:tab w:val="left" w:pos="360"/>
          <w:tab w:val="left" w:pos="1080"/>
          <w:tab w:val="left" w:pos="7470"/>
        </w:tabs>
      </w:pPr>
    </w:p>
    <w:p w14:paraId="3CEEFA19" w14:textId="77777777" w:rsidR="003163BB" w:rsidRDefault="003163BB" w:rsidP="003163BB">
      <w:pPr>
        <w:pStyle w:val="ListParagraph"/>
        <w:numPr>
          <w:ilvl w:val="0"/>
          <w:numId w:val="1"/>
        </w:numPr>
        <w:tabs>
          <w:tab w:val="left" w:pos="360"/>
          <w:tab w:val="left" w:pos="1080"/>
          <w:tab w:val="left" w:pos="7470"/>
        </w:tabs>
        <w:ind w:left="900" w:hanging="900"/>
      </w:pPr>
      <w:r>
        <w:t>USFWS (United States Fish and Wildlife Service). 2006. National Survey of Fishing, Hunting, and Wildlife-Associated Recreation.</w:t>
      </w:r>
    </w:p>
    <w:p w14:paraId="36FD61EE" w14:textId="77777777" w:rsidR="003163BB" w:rsidRDefault="003163BB" w:rsidP="003163BB">
      <w:pPr>
        <w:tabs>
          <w:tab w:val="left" w:pos="360"/>
          <w:tab w:val="left" w:pos="1080"/>
          <w:tab w:val="left" w:pos="7470"/>
        </w:tabs>
      </w:pPr>
    </w:p>
    <w:p w14:paraId="31A2C0ED" w14:textId="77777777" w:rsidR="003163BB" w:rsidRDefault="003163BB" w:rsidP="003163BB">
      <w:pPr>
        <w:pStyle w:val="ListParagraph"/>
        <w:numPr>
          <w:ilvl w:val="0"/>
          <w:numId w:val="1"/>
        </w:numPr>
        <w:tabs>
          <w:tab w:val="left" w:pos="360"/>
          <w:tab w:val="left" w:pos="1080"/>
          <w:tab w:val="left" w:pos="7470"/>
        </w:tabs>
        <w:ind w:left="900" w:hanging="900"/>
      </w:pPr>
      <w:r>
        <w:t xml:space="preserve">VanValen, L. 1976. Ecological species, multispecies, and oaks. </w:t>
      </w:r>
      <w:r w:rsidRPr="000317D5">
        <w:rPr>
          <w:i/>
        </w:rPr>
        <w:t>Taxon</w:t>
      </w:r>
      <w:r>
        <w:t xml:space="preserve"> 25: 233 – 239. </w:t>
      </w:r>
    </w:p>
    <w:p w14:paraId="4BD0194A" w14:textId="77777777" w:rsidR="003163BB" w:rsidRDefault="003163BB" w:rsidP="003163BB">
      <w:pPr>
        <w:tabs>
          <w:tab w:val="left" w:pos="360"/>
          <w:tab w:val="left" w:pos="1080"/>
          <w:tab w:val="left" w:pos="7470"/>
        </w:tabs>
      </w:pPr>
    </w:p>
    <w:p w14:paraId="096719E2" w14:textId="77777777" w:rsidR="003163BB" w:rsidRDefault="003163BB" w:rsidP="003163BB">
      <w:pPr>
        <w:pStyle w:val="ListParagraph"/>
        <w:numPr>
          <w:ilvl w:val="0"/>
          <w:numId w:val="1"/>
        </w:numPr>
        <w:tabs>
          <w:tab w:val="left" w:pos="360"/>
          <w:tab w:val="left" w:pos="1080"/>
          <w:tab w:val="left" w:pos="7470"/>
        </w:tabs>
        <w:ind w:left="900" w:hanging="900"/>
      </w:pPr>
      <w:r>
        <w:t xml:space="preserve">Webster, D.A. 1954. Smallmouth Bass, </w:t>
      </w:r>
      <w:r w:rsidRPr="0091757B">
        <w:rPr>
          <w:i/>
        </w:rPr>
        <w:t>Micropterus dolomieui</w:t>
      </w:r>
      <w:r>
        <w:t xml:space="preserve">, in Cayuga Lake, part I. Life history and environment. Cornell University, </w:t>
      </w:r>
      <w:r w:rsidRPr="00925E56">
        <w:rPr>
          <w:i/>
        </w:rPr>
        <w:t>Agricultural Experiment Station Memoir</w:t>
      </w:r>
      <w:r>
        <w:t xml:space="preserve"> 327, Ithaca, New York.</w:t>
      </w:r>
    </w:p>
    <w:p w14:paraId="53589917" w14:textId="77777777" w:rsidR="003163BB" w:rsidRDefault="003163BB" w:rsidP="003163BB">
      <w:pPr>
        <w:tabs>
          <w:tab w:val="left" w:pos="360"/>
          <w:tab w:val="left" w:pos="1080"/>
          <w:tab w:val="left" w:pos="7470"/>
        </w:tabs>
      </w:pPr>
    </w:p>
    <w:p w14:paraId="08F5E4B8" w14:textId="77777777" w:rsidR="003163BB" w:rsidRDefault="003163BB" w:rsidP="003163BB">
      <w:pPr>
        <w:pStyle w:val="ListParagraph"/>
        <w:numPr>
          <w:ilvl w:val="0"/>
          <w:numId w:val="1"/>
        </w:numPr>
        <w:tabs>
          <w:tab w:val="left" w:pos="360"/>
          <w:tab w:val="left" w:pos="1080"/>
          <w:tab w:val="left" w:pos="7470"/>
        </w:tabs>
        <w:ind w:left="900" w:hanging="900"/>
      </w:pPr>
      <w:r>
        <w:t>Whitmore, D.H. 1983. Introgressive hybridization of Smallmouth Bass (</w:t>
      </w:r>
      <w:r w:rsidRPr="000317D5">
        <w:rPr>
          <w:i/>
        </w:rPr>
        <w:t>Micropterus dolomieui</w:t>
      </w:r>
      <w:r>
        <w:t>) and Guadalupe Bass (</w:t>
      </w:r>
      <w:r w:rsidRPr="000317D5">
        <w:rPr>
          <w:i/>
        </w:rPr>
        <w:t>M. treculi</w:t>
      </w:r>
      <w:r>
        <w:t xml:space="preserve">). </w:t>
      </w:r>
      <w:r w:rsidRPr="000317D5">
        <w:rPr>
          <w:i/>
        </w:rPr>
        <w:t>Copeia</w:t>
      </w:r>
      <w:r>
        <w:t xml:space="preserve"> 1983: 672 – 679.</w:t>
      </w:r>
    </w:p>
    <w:p w14:paraId="5C5426C2" w14:textId="77777777" w:rsidR="003163BB" w:rsidRDefault="003163BB" w:rsidP="003163BB">
      <w:pPr>
        <w:tabs>
          <w:tab w:val="left" w:pos="360"/>
          <w:tab w:val="left" w:pos="1080"/>
          <w:tab w:val="left" w:pos="7470"/>
        </w:tabs>
      </w:pPr>
    </w:p>
    <w:p w14:paraId="235FB7FF" w14:textId="77777777" w:rsidR="003163BB" w:rsidRDefault="003163BB" w:rsidP="003163BB">
      <w:pPr>
        <w:pStyle w:val="ListParagraph"/>
        <w:numPr>
          <w:ilvl w:val="0"/>
          <w:numId w:val="1"/>
        </w:numPr>
        <w:tabs>
          <w:tab w:val="left" w:pos="360"/>
          <w:tab w:val="left" w:pos="1080"/>
          <w:tab w:val="left" w:pos="7470"/>
        </w:tabs>
        <w:ind w:left="900" w:hanging="900"/>
      </w:pPr>
      <w:r>
        <w:t>Whitmore, D.H. and T.R. Hellier. 1988. Natural hybridization between largemouth and smallmouth bass (</w:t>
      </w:r>
      <w:r w:rsidRPr="00DD56C3">
        <w:rPr>
          <w:i/>
        </w:rPr>
        <w:t>Micropterus</w:t>
      </w:r>
      <w:r>
        <w:t xml:space="preserve">). </w:t>
      </w:r>
      <w:r w:rsidRPr="00DD56C3">
        <w:rPr>
          <w:i/>
        </w:rPr>
        <w:t>Copeia</w:t>
      </w:r>
      <w:r>
        <w:t xml:space="preserve"> 1988: 493 – 496. </w:t>
      </w:r>
    </w:p>
    <w:p w14:paraId="2A226B1C" w14:textId="77777777" w:rsidR="003163BB" w:rsidRDefault="003163BB" w:rsidP="003163BB">
      <w:pPr>
        <w:pStyle w:val="ListParagraph"/>
        <w:tabs>
          <w:tab w:val="left" w:pos="360"/>
          <w:tab w:val="left" w:pos="1080"/>
          <w:tab w:val="left" w:pos="7470"/>
        </w:tabs>
        <w:ind w:left="900"/>
      </w:pPr>
    </w:p>
    <w:p w14:paraId="0573D0DD" w14:textId="77777777" w:rsidR="003163BB" w:rsidRDefault="003163BB" w:rsidP="003163BB">
      <w:pPr>
        <w:pStyle w:val="ListParagraph"/>
        <w:numPr>
          <w:ilvl w:val="0"/>
          <w:numId w:val="1"/>
        </w:numPr>
        <w:tabs>
          <w:tab w:val="left" w:pos="360"/>
          <w:tab w:val="left" w:pos="1080"/>
          <w:tab w:val="left" w:pos="7470"/>
        </w:tabs>
        <w:ind w:left="900" w:hanging="900"/>
      </w:pPr>
      <w:r>
        <w:t>Whitmore, D.H. and W. Butler. 1982. Interspecific hybridization of smallmouth and Guadalupe bass (</w:t>
      </w:r>
      <w:r w:rsidRPr="00DD56C3">
        <w:rPr>
          <w:i/>
        </w:rPr>
        <w:t>Micropterus</w:t>
      </w:r>
      <w:r>
        <w:t xml:space="preserve">): evidence based on biochemical genetic and morphological analysis. </w:t>
      </w:r>
      <w:r w:rsidRPr="00DD56C3">
        <w:rPr>
          <w:i/>
        </w:rPr>
        <w:t>The Southwestern Naturalist</w:t>
      </w:r>
      <w:r>
        <w:t xml:space="preserve"> 27: 99 – 106. </w:t>
      </w:r>
    </w:p>
    <w:p w14:paraId="472070E5" w14:textId="77777777" w:rsidR="003163BB" w:rsidRDefault="003163BB" w:rsidP="003163BB">
      <w:pPr>
        <w:tabs>
          <w:tab w:val="left" w:pos="360"/>
          <w:tab w:val="left" w:pos="1080"/>
          <w:tab w:val="left" w:pos="7470"/>
        </w:tabs>
      </w:pPr>
    </w:p>
    <w:p w14:paraId="4297ED63" w14:textId="77777777" w:rsidR="003163BB" w:rsidRDefault="003163BB" w:rsidP="003163BB">
      <w:pPr>
        <w:pStyle w:val="ListParagraph"/>
        <w:numPr>
          <w:ilvl w:val="0"/>
          <w:numId w:val="1"/>
        </w:numPr>
        <w:tabs>
          <w:tab w:val="left" w:pos="360"/>
          <w:tab w:val="left" w:pos="1080"/>
          <w:tab w:val="left" w:pos="7470"/>
        </w:tabs>
        <w:ind w:left="900" w:hanging="900"/>
      </w:pPr>
      <w:r>
        <w:t xml:space="preserve">Williams, J.D., and G.H. Burgess. 1999. A new species of bass, </w:t>
      </w:r>
      <w:r w:rsidRPr="00565664">
        <w:rPr>
          <w:i/>
        </w:rPr>
        <w:t>Micropterus cataractae</w:t>
      </w:r>
      <w:r>
        <w:t xml:space="preserve"> (Teleostei: Centrarchidae), from the Apalachicola River basin in Alabama, Florida, and Georgia. </w:t>
      </w:r>
      <w:r w:rsidRPr="00067DA3">
        <w:rPr>
          <w:i/>
        </w:rPr>
        <w:t>Bulletin of the Florida Museum of Natural History</w:t>
      </w:r>
      <w:r>
        <w:t xml:space="preserve"> 42 (2): 81 – 114. </w:t>
      </w:r>
    </w:p>
    <w:p w14:paraId="597AD3E4" w14:textId="77777777" w:rsidR="003163BB" w:rsidRDefault="003163BB" w:rsidP="003163BB">
      <w:pPr>
        <w:tabs>
          <w:tab w:val="left" w:pos="360"/>
          <w:tab w:val="left" w:pos="1080"/>
          <w:tab w:val="left" w:pos="7470"/>
        </w:tabs>
      </w:pPr>
    </w:p>
    <w:p w14:paraId="581FC55E" w14:textId="77777777" w:rsidR="003163BB" w:rsidRDefault="003163BB" w:rsidP="003163BB">
      <w:pPr>
        <w:pStyle w:val="ListParagraph"/>
        <w:numPr>
          <w:ilvl w:val="0"/>
          <w:numId w:val="1"/>
        </w:numPr>
        <w:tabs>
          <w:tab w:val="left" w:pos="360"/>
          <w:tab w:val="left" w:pos="1080"/>
          <w:tab w:val="left" w:pos="7470"/>
        </w:tabs>
        <w:ind w:left="900" w:hanging="900"/>
      </w:pPr>
      <w:r>
        <w:t xml:space="preserve">Turner, J.M. F.J. Bulow, and C.J. O’Bara. 1991. Introgressive hybridizaiton of redey bass and smallmouth bass and its management implications. </w:t>
      </w:r>
      <w:r w:rsidRPr="004704C9">
        <w:rPr>
          <w:i/>
        </w:rPr>
        <w:t>The first international smallmouth bass symposium</w:t>
      </w:r>
      <w:r>
        <w:t>. Mississippi State University, Mississippi: 143 – 150.</w:t>
      </w:r>
    </w:p>
    <w:p w14:paraId="55E3846F" w14:textId="77777777" w:rsidR="003163BB" w:rsidRDefault="003163BB" w:rsidP="003163BB">
      <w:pPr>
        <w:tabs>
          <w:tab w:val="left" w:pos="360"/>
          <w:tab w:val="left" w:pos="1080"/>
          <w:tab w:val="left" w:pos="7470"/>
        </w:tabs>
      </w:pPr>
    </w:p>
    <w:p w14:paraId="145C75A3" w14:textId="77777777" w:rsidR="003163BB" w:rsidRDefault="003163BB" w:rsidP="003163BB">
      <w:pPr>
        <w:pStyle w:val="ListParagraph"/>
        <w:numPr>
          <w:ilvl w:val="0"/>
          <w:numId w:val="1"/>
        </w:numPr>
        <w:tabs>
          <w:tab w:val="left" w:pos="360"/>
          <w:tab w:val="left" w:pos="1080"/>
          <w:tab w:val="left" w:pos="7470"/>
        </w:tabs>
        <w:ind w:left="900" w:hanging="900"/>
      </w:pPr>
      <w:r>
        <w:t>Wheat, T.E. W.F. Childers, E.T. Miller, and G.S. Whitt. 1971. Genetic and in vitro molecular hybridization of malate dehydrogenase isozymes in inter specific bass (</w:t>
      </w:r>
      <w:r w:rsidRPr="004704C9">
        <w:rPr>
          <w:i/>
        </w:rPr>
        <w:t>Micropterus</w:t>
      </w:r>
      <w:r>
        <w:t xml:space="preserve">) hybrids. </w:t>
      </w:r>
      <w:r w:rsidRPr="004704C9">
        <w:rPr>
          <w:i/>
        </w:rPr>
        <w:t>Biochemical Genetics</w:t>
      </w:r>
      <w:r>
        <w:t xml:space="preserve"> 2: 3 – 14. </w:t>
      </w:r>
    </w:p>
    <w:p w14:paraId="3A19A37D" w14:textId="77777777" w:rsidR="003163BB" w:rsidRDefault="003163BB" w:rsidP="003163BB">
      <w:pPr>
        <w:tabs>
          <w:tab w:val="left" w:pos="360"/>
          <w:tab w:val="left" w:pos="1080"/>
          <w:tab w:val="left" w:pos="7470"/>
        </w:tabs>
      </w:pPr>
    </w:p>
    <w:p w14:paraId="04A1D1DF" w14:textId="77777777" w:rsidR="003163BB" w:rsidRDefault="003163BB" w:rsidP="003163BB">
      <w:pPr>
        <w:pStyle w:val="ListParagraph"/>
        <w:numPr>
          <w:ilvl w:val="0"/>
          <w:numId w:val="1"/>
        </w:numPr>
        <w:tabs>
          <w:tab w:val="left" w:pos="360"/>
          <w:tab w:val="left" w:pos="1080"/>
          <w:tab w:val="left" w:pos="7470"/>
        </w:tabs>
        <w:ind w:left="900" w:hanging="900"/>
      </w:pPr>
      <w:r>
        <w:t>Whitt, G.S., W.F. Childers, and T.E. Wheat. 1971. The inheritance of tissue specific lactate dehydrogenase isozymes in interspecific bass (</w:t>
      </w:r>
      <w:r w:rsidRPr="004704C9">
        <w:rPr>
          <w:i/>
        </w:rPr>
        <w:t>Micropterus</w:t>
      </w:r>
      <w:r>
        <w:t xml:space="preserve">) hybrids. </w:t>
      </w:r>
      <w:r w:rsidRPr="004704C9">
        <w:rPr>
          <w:i/>
        </w:rPr>
        <w:t xml:space="preserve">Biochemical Genetics </w:t>
      </w:r>
      <w:r>
        <w:t>5: 257 – 273.</w:t>
      </w:r>
    </w:p>
    <w:p w14:paraId="4EFD1B39" w14:textId="77777777" w:rsidR="003163BB" w:rsidRDefault="003163BB" w:rsidP="003163BB">
      <w:pPr>
        <w:tabs>
          <w:tab w:val="left" w:pos="360"/>
          <w:tab w:val="left" w:pos="1080"/>
          <w:tab w:val="left" w:pos="7470"/>
        </w:tabs>
      </w:pPr>
    </w:p>
    <w:p w14:paraId="5F0A30EC" w14:textId="77777777" w:rsidR="003163BB" w:rsidRDefault="003163BB" w:rsidP="003163BB">
      <w:pPr>
        <w:pStyle w:val="ListParagraph"/>
        <w:numPr>
          <w:ilvl w:val="0"/>
          <w:numId w:val="1"/>
        </w:numPr>
        <w:tabs>
          <w:tab w:val="left" w:pos="360"/>
          <w:tab w:val="left" w:pos="1080"/>
          <w:tab w:val="left" w:pos="7470"/>
        </w:tabs>
        <w:ind w:left="900" w:hanging="900"/>
      </w:pPr>
      <w:r>
        <w:t xml:space="preserve">Pipas, J.C., and F.J. Bulow. 1998. Hybridization between redeye bass and smallmouth bass in Tennessee streams. </w:t>
      </w:r>
      <w:r w:rsidRPr="004704C9">
        <w:rPr>
          <w:i/>
        </w:rPr>
        <w:t>Transactions of the American Fisheries Society</w:t>
      </w:r>
      <w:r>
        <w:t xml:space="preserve"> 127: 141 – 146.</w:t>
      </w:r>
    </w:p>
    <w:p w14:paraId="2503B80F" w14:textId="77777777" w:rsidR="003163BB" w:rsidRDefault="003163BB" w:rsidP="003163BB">
      <w:pPr>
        <w:tabs>
          <w:tab w:val="left" w:pos="360"/>
          <w:tab w:val="left" w:pos="1080"/>
          <w:tab w:val="left" w:pos="7470"/>
        </w:tabs>
      </w:pPr>
    </w:p>
    <w:p w14:paraId="1AB8E7A0" w14:textId="77777777" w:rsidR="003163BB" w:rsidRDefault="003163BB" w:rsidP="003163BB">
      <w:pPr>
        <w:pStyle w:val="ListParagraph"/>
        <w:numPr>
          <w:ilvl w:val="0"/>
          <w:numId w:val="1"/>
        </w:numPr>
        <w:tabs>
          <w:tab w:val="left" w:pos="360"/>
          <w:tab w:val="left" w:pos="1080"/>
          <w:tab w:val="left" w:pos="7470"/>
        </w:tabs>
        <w:ind w:left="900" w:hanging="900"/>
      </w:pPr>
      <w:r>
        <w:t>Pflieger, W.L., and O.F. Fajen. 1975. Natural hybridization between the smallmouth bass and spotted bass. Missouri Department of Conservation, Federal Aid in Fish Restoration, Project F-1-R-24, Study S-7, Final Report, Jefferson City, MO.</w:t>
      </w:r>
    </w:p>
    <w:p w14:paraId="429AA63D" w14:textId="77777777" w:rsidR="003163BB" w:rsidRDefault="003163BB" w:rsidP="003163BB">
      <w:pPr>
        <w:tabs>
          <w:tab w:val="left" w:pos="360"/>
          <w:tab w:val="left" w:pos="1080"/>
          <w:tab w:val="left" w:pos="7470"/>
        </w:tabs>
      </w:pPr>
    </w:p>
    <w:p w14:paraId="41E84614" w14:textId="77777777" w:rsidR="003163BB" w:rsidRDefault="003163BB" w:rsidP="003163BB">
      <w:pPr>
        <w:pStyle w:val="ListParagraph"/>
        <w:numPr>
          <w:ilvl w:val="0"/>
          <w:numId w:val="1"/>
        </w:numPr>
        <w:tabs>
          <w:tab w:val="left" w:pos="360"/>
          <w:tab w:val="left" w:pos="1080"/>
          <w:tab w:val="left" w:pos="7470"/>
        </w:tabs>
        <w:ind w:left="900" w:hanging="900"/>
      </w:pPr>
      <w:r>
        <w:t>Beaty, P.R., and W.F. Childers. 1980. Hybridization of northern largemouth bass (</w:t>
      </w:r>
      <w:r w:rsidRPr="007651B8">
        <w:rPr>
          <w:i/>
        </w:rPr>
        <w:t>Micopterus salmoides salmoides</w:t>
      </w:r>
      <w:r>
        <w:t>) and northern smallmouth bass (</w:t>
      </w:r>
      <w:r w:rsidRPr="007651B8">
        <w:rPr>
          <w:i/>
        </w:rPr>
        <w:t>Micropterus dolomieui dolomieui</w:t>
      </w:r>
      <w:r>
        <w:t xml:space="preserve">). </w:t>
      </w:r>
      <w:r w:rsidRPr="004704C9">
        <w:rPr>
          <w:i/>
        </w:rPr>
        <w:t>Final Report to Bass Research Foundation</w:t>
      </w:r>
      <w:r>
        <w:t>, Illinois Natural History Survey, Institute of Natural Resources. Starkville, Mississippi: 1 – 16.</w:t>
      </w:r>
    </w:p>
    <w:p w14:paraId="06D557E4" w14:textId="77777777" w:rsidR="003163BB" w:rsidRDefault="003163BB" w:rsidP="003163BB">
      <w:pPr>
        <w:tabs>
          <w:tab w:val="left" w:pos="360"/>
          <w:tab w:val="left" w:pos="1080"/>
          <w:tab w:val="left" w:pos="7470"/>
        </w:tabs>
      </w:pPr>
    </w:p>
    <w:p w14:paraId="41998B83" w14:textId="77777777" w:rsidR="003163BB" w:rsidRPr="004704C9" w:rsidRDefault="003163BB" w:rsidP="003163BB">
      <w:pPr>
        <w:pStyle w:val="ListParagraph"/>
        <w:numPr>
          <w:ilvl w:val="0"/>
          <w:numId w:val="1"/>
        </w:numPr>
        <w:tabs>
          <w:tab w:val="left" w:pos="360"/>
          <w:tab w:val="left" w:pos="1080"/>
          <w:tab w:val="left" w:pos="7470"/>
        </w:tabs>
        <w:ind w:left="900" w:hanging="900"/>
      </w:pPr>
      <w:r>
        <w:t xml:space="preserve">Buck, D.H. and M.L. Hooe. 1986. Comparative growth of northern largemouth bass and F1 hybrid largemouth bass through three growing seasons. </w:t>
      </w:r>
      <w:r w:rsidRPr="004704C9">
        <w:rPr>
          <w:i/>
        </w:rPr>
        <w:t>Transactions of the American Fisheries Society</w:t>
      </w:r>
      <w:r>
        <w:t xml:space="preserve"> 115: 296 – 304. </w:t>
      </w:r>
    </w:p>
    <w:p w14:paraId="3A89F795" w14:textId="77777777" w:rsidR="003163BB" w:rsidRDefault="003163BB" w:rsidP="003163BB">
      <w:pPr>
        <w:rPr>
          <w:rFonts w:cs="Arial"/>
        </w:rPr>
      </w:pPr>
    </w:p>
    <w:p w14:paraId="59EBE48C" w14:textId="77777777" w:rsidR="003163BB" w:rsidRDefault="003163BB" w:rsidP="003163BB">
      <w:pPr>
        <w:rPr>
          <w:rFonts w:cs="Arial"/>
        </w:rPr>
      </w:pPr>
    </w:p>
    <w:p w14:paraId="49ABAB65" w14:textId="77777777" w:rsidR="003163BB" w:rsidRDefault="003163BB" w:rsidP="003163BB">
      <w:pPr>
        <w:rPr>
          <w:rFonts w:cs="Arial"/>
        </w:rPr>
      </w:pPr>
    </w:p>
    <w:p w14:paraId="59DB280B" w14:textId="77777777" w:rsidR="003163BB" w:rsidRDefault="003163BB" w:rsidP="003163BB">
      <w:pPr>
        <w:rPr>
          <w:rFonts w:cs="Arial"/>
        </w:rPr>
      </w:pPr>
    </w:p>
    <w:p w14:paraId="479C0C7B" w14:textId="77777777" w:rsidR="003163BB" w:rsidRDefault="003163BB" w:rsidP="003163BB">
      <w:pPr>
        <w:rPr>
          <w:rFonts w:cs="Arial"/>
        </w:rPr>
      </w:pPr>
    </w:p>
    <w:p w14:paraId="4897A665" w14:textId="77777777" w:rsidR="003163BB" w:rsidRDefault="003163BB" w:rsidP="003163BB">
      <w:pPr>
        <w:rPr>
          <w:rFonts w:cs="Arial"/>
        </w:rPr>
      </w:pPr>
    </w:p>
    <w:p w14:paraId="7CD7571D" w14:textId="77777777" w:rsidR="003163BB" w:rsidRPr="00F05FDA" w:rsidRDefault="003163BB" w:rsidP="003163BB"/>
    <w:p w14:paraId="6C35FF59" w14:textId="77777777" w:rsidR="007A46CE" w:rsidRDefault="00BC41A3"/>
    <w:sectPr w:rsidR="007A46CE" w:rsidSect="00A118A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E714ED"/>
    <w:multiLevelType w:val="hybridMultilevel"/>
    <w:tmpl w:val="6F34A412"/>
    <w:lvl w:ilvl="0" w:tplc="C82614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5019B1"/>
    <w:multiLevelType w:val="hybridMultilevel"/>
    <w:tmpl w:val="BF303D04"/>
    <w:lvl w:ilvl="0" w:tplc="3F6A1A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3637A1"/>
    <w:multiLevelType w:val="hybridMultilevel"/>
    <w:tmpl w:val="7C266438"/>
    <w:lvl w:ilvl="0" w:tplc="5130EFFE">
      <w:start w:val="1"/>
      <w:numFmt w:val="decimal"/>
      <w:lvlText w:val="%1."/>
      <w:lvlJc w:val="left"/>
      <w:pPr>
        <w:ind w:left="1800" w:hanging="360"/>
      </w:pPr>
      <w:rPr>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3C2758FC"/>
    <w:multiLevelType w:val="hybridMultilevel"/>
    <w:tmpl w:val="D27A35BA"/>
    <w:lvl w:ilvl="0" w:tplc="ECDA0B4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unn, Joseph (MU-Student)">
    <w15:presenceInfo w15:providerId="None" w15:userId="Gunn, Joseph (MU-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visionView w:markup="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63BB"/>
    <w:rsid w:val="003163BB"/>
    <w:rsid w:val="00960F43"/>
    <w:rsid w:val="009646E9"/>
    <w:rsid w:val="00974B92"/>
    <w:rsid w:val="00A118A1"/>
    <w:rsid w:val="00AE5AE3"/>
    <w:rsid w:val="00BC41A3"/>
    <w:rsid w:val="00EE633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3A9DC84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63B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163BB"/>
    <w:rPr>
      <w:color w:val="808080"/>
    </w:rPr>
  </w:style>
  <w:style w:type="paragraph" w:styleId="BalloonText">
    <w:name w:val="Balloon Text"/>
    <w:basedOn w:val="Normal"/>
    <w:link w:val="BalloonTextChar"/>
    <w:uiPriority w:val="99"/>
    <w:semiHidden/>
    <w:unhideWhenUsed/>
    <w:rsid w:val="003163B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163BB"/>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3163BB"/>
    <w:rPr>
      <w:sz w:val="18"/>
      <w:szCs w:val="18"/>
    </w:rPr>
  </w:style>
  <w:style w:type="paragraph" w:styleId="CommentText">
    <w:name w:val="annotation text"/>
    <w:basedOn w:val="Normal"/>
    <w:link w:val="CommentTextChar"/>
    <w:uiPriority w:val="99"/>
    <w:semiHidden/>
    <w:unhideWhenUsed/>
    <w:rsid w:val="003163BB"/>
  </w:style>
  <w:style w:type="character" w:customStyle="1" w:styleId="CommentTextChar">
    <w:name w:val="Comment Text Char"/>
    <w:basedOn w:val="DefaultParagraphFont"/>
    <w:link w:val="CommentText"/>
    <w:uiPriority w:val="99"/>
    <w:semiHidden/>
    <w:rsid w:val="003163BB"/>
  </w:style>
  <w:style w:type="paragraph" w:styleId="CommentSubject">
    <w:name w:val="annotation subject"/>
    <w:basedOn w:val="CommentText"/>
    <w:next w:val="CommentText"/>
    <w:link w:val="CommentSubjectChar"/>
    <w:uiPriority w:val="99"/>
    <w:semiHidden/>
    <w:unhideWhenUsed/>
    <w:rsid w:val="003163BB"/>
    <w:rPr>
      <w:b/>
      <w:bCs/>
      <w:sz w:val="20"/>
      <w:szCs w:val="20"/>
    </w:rPr>
  </w:style>
  <w:style w:type="character" w:customStyle="1" w:styleId="CommentSubjectChar">
    <w:name w:val="Comment Subject Char"/>
    <w:basedOn w:val="CommentTextChar"/>
    <w:link w:val="CommentSubject"/>
    <w:uiPriority w:val="99"/>
    <w:semiHidden/>
    <w:rsid w:val="003163BB"/>
    <w:rPr>
      <w:b/>
      <w:bCs/>
      <w:sz w:val="20"/>
      <w:szCs w:val="20"/>
    </w:rPr>
  </w:style>
  <w:style w:type="character" w:customStyle="1" w:styleId="apple-converted-space">
    <w:name w:val="apple-converted-space"/>
    <w:basedOn w:val="DefaultParagraphFont"/>
    <w:rsid w:val="003163BB"/>
  </w:style>
  <w:style w:type="paragraph" w:styleId="ListParagraph">
    <w:name w:val="List Paragraph"/>
    <w:basedOn w:val="Normal"/>
    <w:uiPriority w:val="34"/>
    <w:qFormat/>
    <w:rsid w:val="003163BB"/>
    <w:pPr>
      <w:ind w:left="720"/>
      <w:contextualSpacing/>
    </w:pPr>
  </w:style>
  <w:style w:type="paragraph" w:styleId="Header">
    <w:name w:val="header"/>
    <w:basedOn w:val="Normal"/>
    <w:link w:val="HeaderChar"/>
    <w:uiPriority w:val="99"/>
    <w:unhideWhenUsed/>
    <w:rsid w:val="003163BB"/>
    <w:pPr>
      <w:tabs>
        <w:tab w:val="center" w:pos="4680"/>
        <w:tab w:val="right" w:pos="9360"/>
      </w:tabs>
    </w:pPr>
  </w:style>
  <w:style w:type="character" w:customStyle="1" w:styleId="HeaderChar">
    <w:name w:val="Header Char"/>
    <w:basedOn w:val="DefaultParagraphFont"/>
    <w:link w:val="Header"/>
    <w:uiPriority w:val="99"/>
    <w:rsid w:val="003163BB"/>
  </w:style>
  <w:style w:type="paragraph" w:styleId="Footer">
    <w:name w:val="footer"/>
    <w:basedOn w:val="Normal"/>
    <w:link w:val="FooterChar"/>
    <w:uiPriority w:val="99"/>
    <w:unhideWhenUsed/>
    <w:rsid w:val="003163BB"/>
    <w:pPr>
      <w:tabs>
        <w:tab w:val="center" w:pos="4680"/>
        <w:tab w:val="right" w:pos="9360"/>
      </w:tabs>
    </w:pPr>
  </w:style>
  <w:style w:type="character" w:customStyle="1" w:styleId="FooterChar">
    <w:name w:val="Footer Char"/>
    <w:basedOn w:val="DefaultParagraphFont"/>
    <w:link w:val="Footer"/>
    <w:uiPriority w:val="99"/>
    <w:rsid w:val="003163BB"/>
  </w:style>
  <w:style w:type="paragraph" w:styleId="NormalWeb">
    <w:name w:val="Normal (Web)"/>
    <w:basedOn w:val="Normal"/>
    <w:uiPriority w:val="99"/>
    <w:semiHidden/>
    <w:unhideWhenUsed/>
    <w:rsid w:val="003163BB"/>
    <w:pPr>
      <w:spacing w:before="100" w:beforeAutospacing="1" w:after="100" w:afterAutospacing="1"/>
    </w:pPr>
    <w:rPr>
      <w:rFonts w:ascii="Times New Roman" w:hAnsi="Times New Roman" w:cs="Times New Roman"/>
    </w:rPr>
  </w:style>
  <w:style w:type="paragraph" w:styleId="Revision">
    <w:name w:val="Revision"/>
    <w:hidden/>
    <w:uiPriority w:val="99"/>
    <w:semiHidden/>
    <w:rsid w:val="003163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hyperlink" Target="http://books.google.com/books?hl=en&amp;lr=&amp;id=Pry9R1nimC0C&amp;oi=fnd&amp;pg=PR1&amp;dq=info:VNzseIm4X7MJ:scholar.google.com&amp;ots=3qv3WZvCq5&amp;sig=lWw9SnOyMt7UewpjmW1g2DIc3LA" TargetMode="External"/><Relationship Id="rId8" Type="http://schemas.openxmlformats.org/officeDocument/2006/relationships/fontTable" Target="fontTable.xml"/><Relationship Id="rId9" Type="http://schemas.microsoft.com/office/2011/relationships/people" Target="peop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15</Pages>
  <Words>4643</Words>
  <Characters>26468</Characters>
  <Application>Microsoft Macintosh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31049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Gunn, Joseph (MU-Student)</dc:creator>
  <cp:keywords/>
  <dc:description/>
  <cp:lastModifiedBy>Gunn, Joseph (MU-Student)</cp:lastModifiedBy>
  <cp:revision>2</cp:revision>
  <dcterms:created xsi:type="dcterms:W3CDTF">2017-04-09T21:02:00Z</dcterms:created>
  <dcterms:modified xsi:type="dcterms:W3CDTF">2017-04-09T22:56:00Z</dcterms:modified>
</cp:coreProperties>
</file>